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F04D16" w14:textId="376FD997" w:rsidR="00E24575" w:rsidRDefault="00256B66" w:rsidP="009C5C5D">
      <w:pPr>
        <w:jc w:val="both"/>
      </w:pPr>
      <w:bookmarkStart w:id="0" w:name="_Hlk200105500"/>
      <w:bookmarkEnd w:id="0"/>
      <w:r>
        <w:rPr>
          <w:noProof/>
        </w:rPr>
        <mc:AlternateContent>
          <mc:Choice Requires="wps">
            <w:drawing>
              <wp:anchor distT="0" distB="0" distL="114300" distR="114300" simplePos="0" relativeHeight="251621376" behindDoc="0" locked="0" layoutInCell="1" allowOverlap="1" wp14:anchorId="1974A6D4" wp14:editId="4537949C">
                <wp:simplePos x="0" y="0"/>
                <wp:positionH relativeFrom="page">
                  <wp:posOffset>3439795</wp:posOffset>
                </wp:positionH>
                <wp:positionV relativeFrom="page">
                  <wp:posOffset>385234</wp:posOffset>
                </wp:positionV>
                <wp:extent cx="2797177" cy="3207386"/>
                <wp:effectExtent l="0" t="0" r="3175" b="0"/>
                <wp:wrapNone/>
                <wp:docPr id="783785482" name="Rectángulo 81"/>
                <wp:cNvGraphicFramePr/>
                <a:graphic xmlns:a="http://schemas.openxmlformats.org/drawingml/2006/main">
                  <a:graphicData uri="http://schemas.microsoft.com/office/word/2010/wordprocessingShape">
                    <wps:wsp>
                      <wps:cNvSpPr/>
                      <wps:spPr>
                        <a:xfrm>
                          <a:off x="0" y="0"/>
                          <a:ext cx="2797177" cy="3207386"/>
                        </a:xfrm>
                        <a:prstGeom prst="rect">
                          <a:avLst/>
                        </a:prstGeom>
                        <a:solidFill>
                          <a:srgbClr val="2C3E50"/>
                        </a:solidFill>
                        <a:ln cap="flat">
                          <a:noFill/>
                          <a:prstDash val="solid"/>
                        </a:ln>
                      </wps:spPr>
                      <wps:txbx>
                        <w:txbxContent>
                          <w:p w14:paraId="64A405ED" w14:textId="1DF20F0B" w:rsidR="00C56CCA" w:rsidRDefault="00256B66" w:rsidP="00E24575">
                            <w:pPr>
                              <w:spacing w:before="240"/>
                              <w:jc w:val="center"/>
                            </w:pPr>
                            <w:r>
                              <w:rPr>
                                <w:noProof/>
                                <w14:ligatures w14:val="standardContextual"/>
                              </w:rPr>
                              <w:drawing>
                                <wp:inline distT="0" distB="0" distL="0" distR="0" wp14:anchorId="6A37CAD2" wp14:editId="5FE6B093">
                                  <wp:extent cx="2430000" cy="2430000"/>
                                  <wp:effectExtent l="0" t="0" r="0" b="0"/>
                                  <wp:docPr id="1767662884"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2884" name="Gráfico 1767662884"/>
                                          <pic:cNvPicPr/>
                                        </pic:nvPicPr>
                                        <pic:blipFill>
                                          <a:blip r:embed="rId8">
                                            <a:extLst>
                                              <a:ext uri="{96DAC541-7B7A-43D3-8B79-37D633B846F1}">
                                                <asvg:svgBlip xmlns:asvg="http://schemas.microsoft.com/office/drawing/2016/SVG/main" r:embed="rId9"/>
                                              </a:ext>
                                            </a:extLst>
                                          </a:blip>
                                          <a:stretch>
                                            <a:fillRect/>
                                          </a:stretch>
                                        </pic:blipFill>
                                        <pic:spPr>
                                          <a:xfrm>
                                            <a:off x="0" y="0"/>
                                            <a:ext cx="2430000" cy="2430000"/>
                                          </a:xfrm>
                                          <a:prstGeom prst="rect">
                                            <a:avLst/>
                                          </a:prstGeom>
                                        </pic:spPr>
                                      </pic:pic>
                                    </a:graphicData>
                                  </a:graphic>
                                </wp:inline>
                              </w:drawing>
                            </w:r>
                          </w:p>
                        </w:txbxContent>
                      </wps:txbx>
                      <wps:bodyPr vert="horz" wrap="square" lIns="182880" tIns="182880" rIns="182880" bIns="365760" anchor="b" anchorCtr="0" compatLnSpc="1">
                        <a:noAutofit/>
                      </wps:bodyPr>
                    </wps:wsp>
                  </a:graphicData>
                </a:graphic>
              </wp:anchor>
            </w:drawing>
          </mc:Choice>
          <mc:Fallback>
            <w:pict>
              <v:rect w14:anchorId="1974A6D4" id="Rectángulo 81" o:spid="_x0000_s1026" style="position:absolute;left:0;text-align:left;margin-left:270.85pt;margin-top:30.35pt;width:220.25pt;height:252.55pt;z-index:25162137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" fillcolor="#2c3e50" stroked="f">
                <v:textbox inset="14.4pt,14.4pt,14.4pt,28.8pt">
                  <w:txbxContent>
                    <w:p w14:paraId="64A405ED" w14:textId="1DF20F0B" w:rsidR="00C56CCA" w:rsidRDefault="00256B66" w:rsidP="00E24575">
                      <w:pPr>
                        <w:spacing w:before="240"/>
                        <w:jc w:val="center"/>
                      </w:pPr>
                      <w:r>
                        <w:rPr>
                          <w:noProof/>
                          <w14:ligatures w14:val="standardContextual"/>
                        </w:rPr>
                        <w:drawing>
                          <wp:inline distT="0" distB="0" distL="0" distR="0" wp14:anchorId="6A37CAD2" wp14:editId="5FE6B093">
                            <wp:extent cx="2430000" cy="2430000"/>
                            <wp:effectExtent l="0" t="0" r="0" b="0"/>
                            <wp:docPr id="1767662884"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2884" name="Gráfico 1767662884"/>
                                    <pic:cNvPicPr/>
                                  </pic:nvPicPr>
                                  <pic:blipFill>
                                    <a:blip r:embed="rId8">
                                      <a:extLst>
                                        <a:ext uri="{96DAC541-7B7A-43D3-8B79-37D633B846F1}">
                                          <asvg:svgBlip xmlns:asvg="http://schemas.microsoft.com/office/drawing/2016/SVG/main" r:embed="rId9"/>
                                        </a:ext>
                                      </a:extLst>
                                    </a:blip>
                                    <a:stretch>
                                      <a:fillRect/>
                                    </a:stretch>
                                  </pic:blipFill>
                                  <pic:spPr>
                                    <a:xfrm>
                                      <a:off x="0" y="0"/>
                                      <a:ext cx="2430000" cy="2430000"/>
                                    </a:xfrm>
                                    <a:prstGeom prst="rect">
                                      <a:avLst/>
                                    </a:prstGeom>
                                  </pic:spPr>
                                </pic:pic>
                              </a:graphicData>
                            </a:graphic>
                          </wp:inline>
                        </w:drawing>
                      </w:r>
                    </w:p>
                  </w:txbxContent>
                </v:textbox>
                <w10:wrap anchorx="page" anchory="page"/>
              </v:rect>
            </w:pict>
          </mc:Fallback>
        </mc:AlternateContent>
      </w:r>
      <w:r w:rsidR="00E24575">
        <w:rPr>
          <w:noProof/>
        </w:rPr>
        <mc:AlternateContent>
          <mc:Choice Requires="wps">
            <w:drawing>
              <wp:anchor distT="0" distB="0" distL="114300" distR="114300" simplePos="0" relativeHeight="251625472" behindDoc="0" locked="0" layoutInCell="1" allowOverlap="1" wp14:anchorId="729C1D32" wp14:editId="44265659">
                <wp:simplePos x="0" y="0"/>
                <wp:positionH relativeFrom="page">
                  <wp:posOffset>3439799</wp:posOffset>
                </wp:positionH>
                <wp:positionV relativeFrom="page">
                  <wp:posOffset>7056753</wp:posOffset>
                </wp:positionV>
                <wp:extent cx="2721611" cy="268605"/>
                <wp:effectExtent l="0" t="0" r="0" b="0"/>
                <wp:wrapSquare wrapText="bothSides"/>
                <wp:docPr id="1353977921" name="Cuadro de texto 79"/>
                <wp:cNvGraphicFramePr/>
                <a:graphic xmlns:a="http://schemas.openxmlformats.org/drawingml/2006/main">
                  <a:graphicData uri="http://schemas.microsoft.com/office/word/2010/wordprocessingShape">
                    <wps:wsp>
                      <wps:cNvSpPr txBox="1"/>
                      <wps:spPr>
                        <a:xfrm>
                          <a:off x="0" y="0"/>
                          <a:ext cx="2721611" cy="268605"/>
                        </a:xfrm>
                        <a:prstGeom prst="rect">
                          <a:avLst/>
                        </a:prstGeom>
                        <a:noFill/>
                        <a:ln>
                          <a:noFill/>
                          <a:prstDash/>
                        </a:ln>
                      </wps:spPr>
                      <wps:txbx>
                        <w:txbxContent>
                          <w:p w14:paraId="34FEF9C4" w14:textId="77777777" w:rsidR="00E24575" w:rsidRDefault="00E24575" w:rsidP="00E24575">
                            <w:pPr>
                              <w:pStyle w:val="Sinespaciado"/>
                            </w:pPr>
                            <w:r>
                              <w:rPr>
                                <w:color w:val="44546A"/>
                              </w:rPr>
                              <w:t>Sara Eugenia Martínez Madruga     2ºDAW</w:t>
                            </w:r>
                          </w:p>
                        </w:txbxContent>
                      </wps:txbx>
                      <wps:bodyPr vert="horz" wrap="square" lIns="91440" tIns="45720" rIns="91440" bIns="45720" anchor="b" anchorCtr="0" compatLnSpc="1">
                        <a:spAutoFit/>
                      </wps:bodyPr>
                    </wps:wsp>
                  </a:graphicData>
                </a:graphic>
              </wp:anchor>
            </w:drawing>
          </mc:Choice>
          <mc:Fallback>
            <w:pict>
              <v:shapetype w14:anchorId="729C1D32" id="_x0000_t202" coordsize="21600,21600" o:spt="202" path="m,l,21600r21600,l21600,xe">
                <v:stroke joinstyle="miter"/>
                <v:path gradientshapeok="t" o:connecttype="rect"/>
              </v:shapetype>
              <v:shape id="Cuadro de texto 79" o:spid="_x0000_s1027" type="#_x0000_t202" style="position:absolute;left:0;text-align:left;margin-left:270.85pt;margin-top:555.65pt;width:214.3pt;height:21.15pt;z-index:25162547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" filled="f" stroked="f">
                <v:textbox style="mso-fit-shape-to-text:t">
                  <w:txbxContent>
                    <w:p w14:paraId="34FEF9C4" w14:textId="77777777" w:rsidR="00E24575" w:rsidRDefault="00E24575" w:rsidP="00E24575">
                      <w:pPr>
                        <w:pStyle w:val="Sinespaciado"/>
                      </w:pPr>
                      <w:r>
                        <w:rPr>
                          <w:color w:val="44546A"/>
                        </w:rPr>
                        <w:t>Sara Eugenia Martínez Madruga     2ºDAW</w:t>
                      </w:r>
                    </w:p>
                  </w:txbxContent>
                </v:textbox>
                <w10:wrap type="square" anchorx="page" anchory="page"/>
              </v:shape>
            </w:pict>
          </mc:Fallback>
        </mc:AlternateContent>
      </w:r>
      <w:r w:rsidR="00E24575">
        <w:rPr>
          <w:noProof/>
        </w:rPr>
        <mc:AlternateContent>
          <mc:Choice Requires="wps">
            <w:drawing>
              <wp:anchor distT="0" distB="0" distL="114300" distR="114300" simplePos="0" relativeHeight="251624448" behindDoc="1" locked="0" layoutInCell="1" allowOverlap="1" wp14:anchorId="5A6253BE" wp14:editId="751F7088">
                <wp:simplePos x="0" y="0"/>
                <wp:positionH relativeFrom="page">
                  <wp:align>center</wp:align>
                </wp:positionH>
                <wp:positionV relativeFrom="page">
                  <wp:align>center</wp:align>
                </wp:positionV>
                <wp:extent cx="7383780" cy="9555480"/>
                <wp:effectExtent l="0" t="0" r="7620" b="7620"/>
                <wp:wrapNone/>
                <wp:docPr id="2045642706" name="Rectángulo 80"/>
                <wp:cNvGraphicFramePr/>
                <a:graphic xmlns:a="http://schemas.openxmlformats.org/drawingml/2006/main">
                  <a:graphicData uri="http://schemas.microsoft.com/office/word/2010/wordprocessingShape">
                    <wps:wsp>
                      <wps:cNvSpPr/>
                      <wps:spPr>
                        <a:xfrm>
                          <a:off x="0" y="0"/>
                          <a:ext cx="7383780" cy="9555480"/>
                        </a:xfrm>
                        <a:prstGeom prst="rect">
                          <a:avLst/>
                        </a:prstGeom>
                        <a:gradFill flip="none" rotWithShape="1">
                          <a:gsLst>
                            <a:gs pos="0">
                              <a:schemeClr val="accent4">
                                <a:lumMod val="5000"/>
                                <a:lumOff val="95000"/>
                                <a:alpha val="0"/>
                              </a:schemeClr>
                            </a:gs>
                            <a:gs pos="74000">
                              <a:schemeClr val="accent4">
                                <a:lumMod val="45000"/>
                                <a:lumOff val="55000"/>
                              </a:schemeClr>
                            </a:gs>
                            <a:gs pos="83000">
                              <a:schemeClr val="accent4">
                                <a:lumMod val="45000"/>
                                <a:lumOff val="55000"/>
                              </a:schemeClr>
                            </a:gs>
                            <a:gs pos="100000">
                              <a:schemeClr val="accent4">
                                <a:lumMod val="30000"/>
                                <a:lumOff val="70000"/>
                              </a:schemeClr>
                            </a:gs>
                          </a:gsLst>
                          <a:lin ang="5400000" scaled="1"/>
                          <a:tileRect/>
                        </a:gradFill>
                        <a:ln cap="flat">
                          <a:noFill/>
                          <a:prstDash val="solid"/>
                        </a:ln>
                      </wps:spPr>
                      <wps:txbx>
                        <w:txbxContent>
                          <w:p w14:paraId="5E6EB2D7" w14:textId="77777777" w:rsidR="00E24575" w:rsidRDefault="00E24575" w:rsidP="00E24575"/>
                        </w:txbxContent>
                      </wps:txbx>
                      <wps:bodyPr vert="horz" wrap="square" lIns="274320" tIns="45720" rIns="274320" bIns="45720" anchor="ctr" anchorCtr="0" compatLnSpc="1">
                        <a:noAutofit/>
                      </wps:bodyPr>
                    </wps:wsp>
                  </a:graphicData>
                </a:graphic>
              </wp:anchor>
            </w:drawing>
          </mc:Choice>
          <mc:Fallback>
            <w:pict>
              <v:rect w14:anchorId="5A6253BE" id="Rectángulo 80" o:spid="_x0000_s1028" style="position:absolute;left:0;text-align:left;margin-left:0;margin-top:0;width:581.4pt;height:752.4pt;z-index:-251692032;visibility:visible;mso-wrap-style:square;mso-wrap-distance-left:9pt;mso-wrap-distance-top:0;mso-wrap-distance-right:9pt;mso-wrap-distance-bottom:0;mso-position-horizontal:center;mso-position-horizontal-relative:page;mso-position-vertical:center;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" fillcolor="#fffcf3 [183]" stroked="f">
                <v:fill color2="#ffecb3 [983]" o:opacity2="0" rotate="t" colors="0 #fffcf2;48497f #ffe38c;54395f #ffe38c;1 #ffecb3" focus="100%" type="gradient"/>
                <v:textbox inset="21.6pt,,21.6pt">
                  <w:txbxContent>
                    <w:p w14:paraId="5E6EB2D7" w14:textId="77777777" w:rsidR="00E24575" w:rsidRDefault="00E24575" w:rsidP="00E24575"/>
                  </w:txbxContent>
                </v:textbox>
                <w10:wrap anchorx="page" anchory="page"/>
              </v:rect>
            </w:pict>
          </mc:Fallback>
        </mc:AlternateContent>
      </w:r>
      <w:r w:rsidR="00E24575">
        <w:rPr>
          <w:noProof/>
        </w:rPr>
        <mc:AlternateContent>
          <mc:Choice Requires="wps">
            <w:drawing>
              <wp:anchor distT="0" distB="0" distL="114300" distR="114300" simplePos="0" relativeHeight="251620352" behindDoc="0" locked="0" layoutInCell="1" allowOverlap="1" wp14:anchorId="08FF442A" wp14:editId="43E6BC1A">
                <wp:simplePos x="0" y="0"/>
                <wp:positionH relativeFrom="page">
                  <wp:posOffset>3326760</wp:posOffset>
                </wp:positionH>
                <wp:positionV relativeFrom="page">
                  <wp:posOffset>267333</wp:posOffset>
                </wp:positionV>
                <wp:extent cx="3022604" cy="7484748"/>
                <wp:effectExtent l="0" t="0" r="25396" b="20952"/>
                <wp:wrapNone/>
                <wp:docPr id="1911620617" name="Rectángulo 82"/>
                <wp:cNvGraphicFramePr/>
                <a:graphic xmlns:a="http://schemas.openxmlformats.org/drawingml/2006/main">
                  <a:graphicData uri="http://schemas.microsoft.com/office/word/2010/wordprocessingShape">
                    <wps:wsp>
                      <wps:cNvSpPr/>
                      <wps:spPr>
                        <a:xfrm>
                          <a:off x="0" y="0"/>
                          <a:ext cx="3022604" cy="7484748"/>
                        </a:xfrm>
                        <a:prstGeom prst="rect">
                          <a:avLst/>
                        </a:prstGeom>
                        <a:solidFill>
                          <a:srgbClr val="FFFFFF"/>
                        </a:solidFill>
                        <a:ln w="15873" cap="flat">
                          <a:solidFill>
                            <a:srgbClr val="767171"/>
                          </a:solidFill>
                          <a:prstDash val="solid"/>
                          <a:miter/>
                        </a:ln>
                      </wps:spPr>
                      <wps:bodyPr lIns="0" tIns="0" rIns="0" bIns="0"/>
                    </wps:wsp>
                  </a:graphicData>
                </a:graphic>
              </wp:anchor>
            </w:drawing>
          </mc:Choice>
          <mc:Fallback>
            <w:pict>
              <v:rect w14:anchorId="08B15325" id="Rectángulo 82" o:spid="_x0000_s1026" style="position:absolute;margin-left:261.95pt;margin-top:21.05pt;width:238pt;height:589.35pt;z-index:251620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" strokecolor="#767171" strokeweight=".44092mm">
                <v:textbox inset="0,0,0,0"/>
                <w10:wrap anchorx="page" anchory="page"/>
              </v:rect>
            </w:pict>
          </mc:Fallback>
        </mc:AlternateContent>
      </w:r>
      <w:r w:rsidR="00E24575">
        <w:rPr>
          <w:noProof/>
        </w:rPr>
        <mc:AlternateContent>
          <mc:Choice Requires="wps">
            <w:drawing>
              <wp:anchor distT="0" distB="0" distL="114300" distR="114300" simplePos="0" relativeHeight="251623424" behindDoc="0" locked="0" layoutInCell="1" allowOverlap="1" wp14:anchorId="05CAF7CF" wp14:editId="5B184D8B">
                <wp:simplePos x="0" y="0"/>
                <wp:positionH relativeFrom="page">
                  <wp:posOffset>3439799</wp:posOffset>
                </wp:positionH>
                <wp:positionV relativeFrom="page">
                  <wp:posOffset>7377434</wp:posOffset>
                </wp:positionV>
                <wp:extent cx="2797177" cy="118113"/>
                <wp:effectExtent l="0" t="0" r="3175" b="0"/>
                <wp:wrapNone/>
                <wp:docPr id="1050557660" name="Rectángulo 83"/>
                <wp:cNvGraphicFramePr/>
                <a:graphic xmlns:a="http://schemas.openxmlformats.org/drawingml/2006/main">
                  <a:graphicData uri="http://schemas.microsoft.com/office/word/2010/wordprocessingShape">
                    <wps:wsp>
                      <wps:cNvSpPr/>
                      <wps:spPr>
                        <a:xfrm>
                          <a:off x="0" y="0"/>
                          <a:ext cx="2797177" cy="118113"/>
                        </a:xfrm>
                        <a:prstGeom prst="rect">
                          <a:avLst/>
                        </a:prstGeom>
                        <a:solidFill>
                          <a:srgbClr val="554400"/>
                        </a:solidFill>
                        <a:ln cap="flat">
                          <a:noFill/>
                          <a:prstDash val="solid"/>
                        </a:ln>
                      </wps:spPr>
                      <wps:bodyPr lIns="0" tIns="0" rIns="0" bIns="0"/>
                    </wps:wsp>
                  </a:graphicData>
                </a:graphic>
              </wp:anchor>
            </w:drawing>
          </mc:Choice>
          <mc:Fallback>
            <w:pict>
              <v:rect w14:anchorId="239F1484" id="Rectángulo 83" o:spid="_x0000_s1026" style="position:absolute;margin-left:270.85pt;margin-top:580.9pt;width:220.25pt;height:9.3pt;z-index:251623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" fillcolor="#540" stroked="f">
                <v:textbox inset="0,0,0,0"/>
                <w10:wrap anchorx="page" anchory="page"/>
              </v:rect>
            </w:pict>
          </mc:Fallback>
        </mc:AlternateContent>
      </w:r>
      <w:r w:rsidR="00E24575">
        <w:rPr>
          <w:noProof/>
        </w:rPr>
        <mc:AlternateContent>
          <mc:Choice Requires="wps">
            <w:drawing>
              <wp:anchor distT="0" distB="0" distL="114300" distR="114300" simplePos="0" relativeHeight="251622400" behindDoc="0" locked="0" layoutInCell="1" allowOverlap="1" wp14:anchorId="2288C29F" wp14:editId="739F074E">
                <wp:simplePos x="0" y="0"/>
                <wp:positionH relativeFrom="page">
                  <wp:posOffset>3439799</wp:posOffset>
                </wp:positionH>
                <wp:positionV relativeFrom="page">
                  <wp:posOffset>3742053</wp:posOffset>
                </wp:positionV>
                <wp:extent cx="2721611" cy="1684023"/>
                <wp:effectExtent l="0" t="0" r="0" b="0"/>
                <wp:wrapSquare wrapText="bothSides"/>
                <wp:docPr id="538529356" name="Cuadro de texto 84"/>
                <wp:cNvGraphicFramePr/>
                <a:graphic xmlns:a="http://schemas.openxmlformats.org/drawingml/2006/main">
                  <a:graphicData uri="http://schemas.microsoft.com/office/word/2010/wordprocessingShape">
                    <wps:wsp>
                      <wps:cNvSpPr txBox="1"/>
                      <wps:spPr>
                        <a:xfrm>
                          <a:off x="0" y="0"/>
                          <a:ext cx="2721611" cy="1684023"/>
                        </a:xfrm>
                        <a:prstGeom prst="rect">
                          <a:avLst/>
                        </a:prstGeom>
                        <a:noFill/>
                        <a:ln>
                          <a:noFill/>
                          <a:prstDash/>
                        </a:ln>
                      </wps:spPr>
                      <wps:txbx>
                        <w:txbxContent>
                          <w:p w14:paraId="65E5E3F1" w14:textId="0BABE057" w:rsidR="00C56CCA" w:rsidRPr="00376BCD" w:rsidRDefault="00FB4A15" w:rsidP="00376BCD">
                            <w:pPr>
                              <w:rPr>
                                <w:color w:val="2F5496" w:themeColor="accent1" w:themeShade="BF"/>
                                <w:sz w:val="32"/>
                                <w:szCs w:val="32"/>
                                <w:u w:val="single"/>
                              </w:rPr>
                            </w:pPr>
                            <w:r>
                              <w:rPr>
                                <w:color w:val="554400"/>
                                <w:sz w:val="32"/>
                                <w:szCs w:val="32"/>
                                <w:u w:val="single"/>
                              </w:rPr>
                              <w:t>Manual de usuario</w:t>
                            </w:r>
                          </w:p>
                          <w:p w14:paraId="38056540" w14:textId="0EE7441A" w:rsidR="00C56CCA" w:rsidRPr="00C56CCA" w:rsidRDefault="008731B4" w:rsidP="00E24575">
                            <w:pPr>
                              <w:spacing w:line="240" w:lineRule="auto"/>
                              <w:rPr>
                                <w:rFonts w:ascii="Calibri Light" w:hAnsi="Calibri Light"/>
                                <w:b/>
                                <w:bCs/>
                                <w:color w:val="7B7B7B" w:themeColor="accent3" w:themeShade="BF"/>
                                <w:sz w:val="52"/>
                                <w:szCs w:val="52"/>
                              </w:rPr>
                            </w:pPr>
                            <w:r w:rsidRPr="008731B4">
                              <w:rPr>
                                <w:rFonts w:ascii="Calibri Light" w:hAnsi="Calibri Light"/>
                                <w:b/>
                                <w:bCs/>
                                <w:color w:val="554400"/>
                                <w:sz w:val="52"/>
                                <w:szCs w:val="52"/>
                              </w:rPr>
                              <w:t>RECIPEDIUM</w:t>
                            </w:r>
                            <w:r w:rsidR="00C56CCA" w:rsidRPr="00C56CCA">
                              <w:rPr>
                                <w:rFonts w:ascii="Calibri Light" w:hAnsi="Calibri Light"/>
                                <w:b/>
                                <w:bCs/>
                                <w:color w:val="7B7B7B" w:themeColor="accent3" w:themeShade="BF"/>
                                <w:sz w:val="52"/>
                                <w:szCs w:val="52"/>
                              </w:rPr>
                              <w:t xml:space="preserve"> </w:t>
                            </w:r>
                          </w:p>
                          <w:p w14:paraId="350EBD2B" w14:textId="04E96EF3" w:rsidR="00C56CCA" w:rsidRPr="008731B4" w:rsidRDefault="00FB4A15" w:rsidP="00E24575">
                            <w:pPr>
                              <w:spacing w:line="240" w:lineRule="auto"/>
                              <w:rPr>
                                <w:color w:val="554400"/>
                                <w:sz w:val="24"/>
                                <w:szCs w:val="24"/>
                              </w:rPr>
                            </w:pPr>
                            <w:r>
                              <w:rPr>
                                <w:rFonts w:ascii="Calibri Light" w:hAnsi="Calibri Light"/>
                                <w:color w:val="554400"/>
                                <w:sz w:val="24"/>
                                <w:szCs w:val="24"/>
                              </w:rPr>
                              <w:t>Manual</w:t>
                            </w:r>
                            <w:r w:rsidR="00C56CCA" w:rsidRPr="008731B4">
                              <w:rPr>
                                <w:rFonts w:ascii="Calibri Light" w:hAnsi="Calibri Light"/>
                                <w:color w:val="554400"/>
                                <w:sz w:val="24"/>
                                <w:szCs w:val="24"/>
                              </w:rPr>
                              <w:t xml:space="preserve"> de uso general </w:t>
                            </w:r>
                            <w:r>
                              <w:rPr>
                                <w:rFonts w:ascii="Calibri Light" w:hAnsi="Calibri Light"/>
                                <w:color w:val="554400"/>
                                <w:sz w:val="24"/>
                                <w:szCs w:val="24"/>
                              </w:rPr>
                              <w:t xml:space="preserve">de la aplicación web </w:t>
                            </w:r>
                            <w:proofErr w:type="spellStart"/>
                            <w:r>
                              <w:rPr>
                                <w:rFonts w:ascii="Calibri Light" w:hAnsi="Calibri Light"/>
                                <w:color w:val="554400"/>
                                <w:sz w:val="24"/>
                                <w:szCs w:val="24"/>
                              </w:rPr>
                              <w:t>Recipedium</w:t>
                            </w:r>
                            <w:proofErr w:type="spellEnd"/>
                          </w:p>
                          <w:p w14:paraId="5485F14A" w14:textId="77777777" w:rsidR="00E24575" w:rsidRDefault="00E24575" w:rsidP="00E24575">
                            <w:pPr>
                              <w:rPr>
                                <w:rFonts w:ascii="Calibri Light" w:hAnsi="Calibri Light"/>
                                <w:color w:val="44546A"/>
                                <w:sz w:val="32"/>
                                <w:szCs w:val="32"/>
                              </w:rPr>
                            </w:pPr>
                          </w:p>
                        </w:txbxContent>
                      </wps:txbx>
                      <wps:bodyPr vert="horz" wrap="square" lIns="91440" tIns="45720" rIns="91440" bIns="45720" anchor="t" anchorCtr="0" compatLnSpc="1">
                        <a:spAutoFit/>
                      </wps:bodyPr>
                    </wps:wsp>
                  </a:graphicData>
                </a:graphic>
              </wp:anchor>
            </w:drawing>
          </mc:Choice>
          <mc:Fallback>
            <w:pict>
              <v:shape w14:anchorId="2288C29F" id="Cuadro de texto 84" o:spid="_x0000_s1029" type="#_x0000_t202" style="position:absolute;left:0;text-align:left;margin-left:270.85pt;margin-top:294.65pt;width:214.3pt;height:132.6pt;z-index:251622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" filled="f" stroked="f">
                <v:textbox style="mso-fit-shape-to-text:t">
                  <w:txbxContent>
                    <w:p w14:paraId="65E5E3F1" w14:textId="0BABE057" w:rsidR="00C56CCA" w:rsidRPr="00376BCD" w:rsidRDefault="00FB4A15" w:rsidP="00376BCD">
                      <w:pPr>
                        <w:rPr>
                          <w:color w:val="2F5496" w:themeColor="accent1" w:themeShade="BF"/>
                          <w:sz w:val="32"/>
                          <w:szCs w:val="32"/>
                          <w:u w:val="single"/>
                        </w:rPr>
                      </w:pPr>
                      <w:r>
                        <w:rPr>
                          <w:color w:val="554400"/>
                          <w:sz w:val="32"/>
                          <w:szCs w:val="32"/>
                          <w:u w:val="single"/>
                        </w:rPr>
                        <w:t>Manual de usuario</w:t>
                      </w:r>
                    </w:p>
                    <w:p w14:paraId="38056540" w14:textId="0EE7441A" w:rsidR="00C56CCA" w:rsidRPr="00C56CCA" w:rsidRDefault="008731B4" w:rsidP="00E24575">
                      <w:pPr>
                        <w:spacing w:line="240" w:lineRule="auto"/>
                        <w:rPr>
                          <w:rFonts w:ascii="Calibri Light" w:hAnsi="Calibri Light"/>
                          <w:b/>
                          <w:bCs/>
                          <w:color w:val="7B7B7B" w:themeColor="accent3" w:themeShade="BF"/>
                          <w:sz w:val="52"/>
                          <w:szCs w:val="52"/>
                        </w:rPr>
                      </w:pPr>
                      <w:r w:rsidRPr="008731B4">
                        <w:rPr>
                          <w:rFonts w:ascii="Calibri Light" w:hAnsi="Calibri Light"/>
                          <w:b/>
                          <w:bCs/>
                          <w:color w:val="554400"/>
                          <w:sz w:val="52"/>
                          <w:szCs w:val="52"/>
                        </w:rPr>
                        <w:t>RECIPEDIUM</w:t>
                      </w:r>
                      <w:r w:rsidR="00C56CCA" w:rsidRPr="00C56CCA">
                        <w:rPr>
                          <w:rFonts w:ascii="Calibri Light" w:hAnsi="Calibri Light"/>
                          <w:b/>
                          <w:bCs/>
                          <w:color w:val="7B7B7B" w:themeColor="accent3" w:themeShade="BF"/>
                          <w:sz w:val="52"/>
                          <w:szCs w:val="52"/>
                        </w:rPr>
                        <w:t xml:space="preserve"> </w:t>
                      </w:r>
                    </w:p>
                    <w:p w14:paraId="350EBD2B" w14:textId="04E96EF3" w:rsidR="00C56CCA" w:rsidRPr="008731B4" w:rsidRDefault="00FB4A15" w:rsidP="00E24575">
                      <w:pPr>
                        <w:spacing w:line="240" w:lineRule="auto"/>
                        <w:rPr>
                          <w:color w:val="554400"/>
                          <w:sz w:val="24"/>
                          <w:szCs w:val="24"/>
                        </w:rPr>
                      </w:pPr>
                      <w:r>
                        <w:rPr>
                          <w:rFonts w:ascii="Calibri Light" w:hAnsi="Calibri Light"/>
                          <w:color w:val="554400"/>
                          <w:sz w:val="24"/>
                          <w:szCs w:val="24"/>
                        </w:rPr>
                        <w:t>Manual</w:t>
                      </w:r>
                      <w:r w:rsidR="00C56CCA" w:rsidRPr="008731B4">
                        <w:rPr>
                          <w:rFonts w:ascii="Calibri Light" w:hAnsi="Calibri Light"/>
                          <w:color w:val="554400"/>
                          <w:sz w:val="24"/>
                          <w:szCs w:val="24"/>
                        </w:rPr>
                        <w:t xml:space="preserve"> de uso general </w:t>
                      </w:r>
                      <w:r>
                        <w:rPr>
                          <w:rFonts w:ascii="Calibri Light" w:hAnsi="Calibri Light"/>
                          <w:color w:val="554400"/>
                          <w:sz w:val="24"/>
                          <w:szCs w:val="24"/>
                        </w:rPr>
                        <w:t xml:space="preserve">de la aplicación web </w:t>
                      </w:r>
                      <w:proofErr w:type="spellStart"/>
                      <w:r>
                        <w:rPr>
                          <w:rFonts w:ascii="Calibri Light" w:hAnsi="Calibri Light"/>
                          <w:color w:val="554400"/>
                          <w:sz w:val="24"/>
                          <w:szCs w:val="24"/>
                        </w:rPr>
                        <w:t>Recipedium</w:t>
                      </w:r>
                      <w:proofErr w:type="spellEnd"/>
                    </w:p>
                    <w:p w14:paraId="5485F14A" w14:textId="77777777" w:rsidR="00E24575" w:rsidRDefault="00E24575" w:rsidP="00E24575">
                      <w:pPr>
                        <w:rPr>
                          <w:rFonts w:ascii="Calibri Light" w:hAnsi="Calibri Light"/>
                          <w:color w:val="44546A"/>
                          <w:sz w:val="32"/>
                          <w:szCs w:val="32"/>
                        </w:rPr>
                      </w:pPr>
                    </w:p>
                  </w:txbxContent>
                </v:textbox>
                <w10:wrap type="square" anchorx="page" anchory="page"/>
              </v:shape>
            </w:pict>
          </mc:Fallback>
        </mc:AlternateContent>
      </w:r>
      <w:r w:rsidR="00CC761C">
        <w:tab/>
      </w:r>
    </w:p>
    <w:p w14:paraId="27C9EF54" w14:textId="77777777" w:rsidR="00E24575" w:rsidRDefault="00E24575" w:rsidP="009C5C5D">
      <w:pPr>
        <w:jc w:val="both"/>
      </w:pPr>
    </w:p>
    <w:p w14:paraId="08EF350C" w14:textId="77777777" w:rsidR="00E24575" w:rsidRDefault="00E24575" w:rsidP="009C5C5D">
      <w:pPr>
        <w:jc w:val="both"/>
        <w:rPr>
          <w:b/>
          <w:bCs/>
        </w:rPr>
      </w:pPr>
    </w:p>
    <w:p w14:paraId="5BD2C46E" w14:textId="77777777" w:rsidR="00E24575" w:rsidRDefault="00E24575" w:rsidP="009C5C5D">
      <w:pPr>
        <w:pStyle w:val="TtuloTDC"/>
        <w:jc w:val="both"/>
      </w:pPr>
    </w:p>
    <w:p w14:paraId="3FC69D35" w14:textId="77777777" w:rsidR="00E24575" w:rsidRDefault="00E24575" w:rsidP="009C5C5D">
      <w:pPr>
        <w:jc w:val="both"/>
      </w:pPr>
    </w:p>
    <w:p w14:paraId="4189CDA6" w14:textId="77777777" w:rsidR="00E24575" w:rsidRDefault="00E24575" w:rsidP="009C5C5D">
      <w:pPr>
        <w:jc w:val="both"/>
      </w:pPr>
      <w:bookmarkStart w:id="1" w:name="_Toc146472961"/>
    </w:p>
    <w:p w14:paraId="5EA33983" w14:textId="77777777" w:rsidR="00E24575" w:rsidRPr="008731B4" w:rsidRDefault="00E24575" w:rsidP="009C5C5D">
      <w:pPr>
        <w:jc w:val="both"/>
        <w:rPr>
          <w:rFonts w:ascii="Calibri Light" w:hAnsi="Calibri Light"/>
          <w:sz w:val="36"/>
          <w:szCs w:val="36"/>
        </w:rPr>
      </w:pPr>
      <w:bookmarkStart w:id="2" w:name="_Toc146573247"/>
      <w:r>
        <w:br w:type="page"/>
      </w:r>
    </w:p>
    <w:bookmarkEnd w:id="2" w:displacedByCustomXml="next"/>
    <w:bookmarkEnd w:id="1" w:displacedByCustomXml="next"/>
    <w:sdt>
      <w:sdtPr>
        <w:id w:val="-52242431"/>
        <w:docPartObj>
          <w:docPartGallery w:val="Table of Contents"/>
          <w:docPartUnique/>
        </w:docPartObj>
      </w:sdtPr>
      <w:sdtEndPr>
        <w:rPr>
          <w:b/>
          <w:bCs/>
        </w:rPr>
      </w:sdtEndPr>
      <w:sdtContent>
        <w:p w14:paraId="36E2391F" w14:textId="77777777" w:rsidR="00E24575" w:rsidRDefault="00E24575" w:rsidP="009C5C5D">
          <w:pPr>
            <w:jc w:val="both"/>
          </w:pPr>
          <w:r>
            <w:t>Tabla de contenido</w:t>
          </w:r>
        </w:p>
        <w:p w14:paraId="3BE485C1" w14:textId="6B3D1708" w:rsidR="00362F82" w:rsidRDefault="00E24575">
          <w:pPr>
            <w:pStyle w:val="TDC1"/>
            <w:tabs>
              <w:tab w:val="right" w:leader="dot" w:pos="8635"/>
            </w:tabs>
            <w:rPr>
              <w:noProof/>
              <w:kern w:val="2"/>
              <w:sz w:val="24"/>
              <w:szCs w:val="24"/>
              <w:lang w:eastAsia="es-ES"/>
              <w14:ligatures w14:val="standardContextual"/>
            </w:rPr>
          </w:pPr>
          <w:r>
            <w:fldChar w:fldCharType="begin"/>
          </w:r>
          <w:r>
            <w:instrText xml:space="preserve"> TOC \o "1-3" \h \z \u </w:instrText>
          </w:r>
          <w:r>
            <w:fldChar w:fldCharType="separate"/>
          </w:r>
          <w:hyperlink w:anchor="_Toc200896253" w:history="1">
            <w:r w:rsidR="00362F82" w:rsidRPr="00503D09">
              <w:rPr>
                <w:rStyle w:val="Hipervnculo"/>
                <w:noProof/>
              </w:rPr>
              <w:t>Introducción</w:t>
            </w:r>
            <w:r w:rsidR="00362F82">
              <w:rPr>
                <w:noProof/>
                <w:webHidden/>
              </w:rPr>
              <w:tab/>
            </w:r>
            <w:r w:rsidR="00362F82">
              <w:rPr>
                <w:noProof/>
                <w:webHidden/>
              </w:rPr>
              <w:fldChar w:fldCharType="begin"/>
            </w:r>
            <w:r w:rsidR="00362F82">
              <w:rPr>
                <w:noProof/>
                <w:webHidden/>
              </w:rPr>
              <w:instrText xml:space="preserve"> PAGEREF _Toc200896253 \h </w:instrText>
            </w:r>
            <w:r w:rsidR="00362F82">
              <w:rPr>
                <w:noProof/>
                <w:webHidden/>
              </w:rPr>
            </w:r>
            <w:r w:rsidR="00362F82">
              <w:rPr>
                <w:noProof/>
                <w:webHidden/>
              </w:rPr>
              <w:fldChar w:fldCharType="separate"/>
            </w:r>
            <w:r w:rsidR="0046227E">
              <w:rPr>
                <w:noProof/>
                <w:webHidden/>
              </w:rPr>
              <w:t>4</w:t>
            </w:r>
            <w:r w:rsidR="00362F82">
              <w:rPr>
                <w:noProof/>
                <w:webHidden/>
              </w:rPr>
              <w:fldChar w:fldCharType="end"/>
            </w:r>
          </w:hyperlink>
        </w:p>
        <w:p w14:paraId="48EC159A" w14:textId="35B460B5" w:rsidR="00362F82" w:rsidRDefault="00362F82">
          <w:pPr>
            <w:pStyle w:val="TDC1"/>
            <w:tabs>
              <w:tab w:val="left" w:pos="420"/>
              <w:tab w:val="right" w:leader="dot" w:pos="8635"/>
            </w:tabs>
            <w:rPr>
              <w:noProof/>
              <w:kern w:val="2"/>
              <w:sz w:val="24"/>
              <w:szCs w:val="24"/>
              <w:lang w:eastAsia="es-ES"/>
              <w14:ligatures w14:val="standardContextual"/>
            </w:rPr>
          </w:pPr>
          <w:hyperlink w:anchor="_Toc200896254" w:history="1">
            <w:r w:rsidRPr="00503D09">
              <w:rPr>
                <w:rStyle w:val="Hipervnculo"/>
                <w:noProof/>
              </w:rPr>
              <w:t>1</w:t>
            </w:r>
            <w:r>
              <w:rPr>
                <w:noProof/>
                <w:kern w:val="2"/>
                <w:sz w:val="24"/>
                <w:szCs w:val="24"/>
                <w:lang w:eastAsia="es-ES"/>
                <w14:ligatures w14:val="standardContextual"/>
              </w:rPr>
              <w:tab/>
            </w:r>
            <w:r w:rsidRPr="00503D09">
              <w:rPr>
                <w:rStyle w:val="Hipervnculo"/>
                <w:noProof/>
              </w:rPr>
              <w:t>Utilidades genéricas de la plataforma: perfil público y registrado</w:t>
            </w:r>
            <w:r>
              <w:rPr>
                <w:noProof/>
                <w:webHidden/>
              </w:rPr>
              <w:tab/>
            </w:r>
            <w:r>
              <w:rPr>
                <w:noProof/>
                <w:webHidden/>
              </w:rPr>
              <w:fldChar w:fldCharType="begin"/>
            </w:r>
            <w:r>
              <w:rPr>
                <w:noProof/>
                <w:webHidden/>
              </w:rPr>
              <w:instrText xml:space="preserve"> PAGEREF _Toc200896254 \h </w:instrText>
            </w:r>
            <w:r>
              <w:rPr>
                <w:noProof/>
                <w:webHidden/>
              </w:rPr>
            </w:r>
            <w:r>
              <w:rPr>
                <w:noProof/>
                <w:webHidden/>
              </w:rPr>
              <w:fldChar w:fldCharType="separate"/>
            </w:r>
            <w:r w:rsidR="0046227E">
              <w:rPr>
                <w:noProof/>
                <w:webHidden/>
              </w:rPr>
              <w:t>5</w:t>
            </w:r>
            <w:r>
              <w:rPr>
                <w:noProof/>
                <w:webHidden/>
              </w:rPr>
              <w:fldChar w:fldCharType="end"/>
            </w:r>
          </w:hyperlink>
        </w:p>
        <w:p w14:paraId="2405A2A4" w14:textId="5DC80642" w:rsidR="00362F82" w:rsidRDefault="00362F82">
          <w:pPr>
            <w:pStyle w:val="TDC2"/>
            <w:tabs>
              <w:tab w:val="right" w:leader="dot" w:pos="8635"/>
            </w:tabs>
            <w:rPr>
              <w:noProof/>
              <w:kern w:val="2"/>
              <w:sz w:val="24"/>
              <w:szCs w:val="24"/>
              <w:lang w:eastAsia="es-ES"/>
              <w14:ligatures w14:val="standardContextual"/>
            </w:rPr>
          </w:pPr>
          <w:hyperlink w:anchor="_Toc200896255" w:history="1">
            <w:r w:rsidRPr="00503D09">
              <w:rPr>
                <w:rStyle w:val="Hipervnculo"/>
                <w:noProof/>
              </w:rPr>
              <w:t>1.1 Descripción y usos de parte superior de una página tipo del sitio web</w:t>
            </w:r>
            <w:r>
              <w:rPr>
                <w:noProof/>
                <w:webHidden/>
              </w:rPr>
              <w:tab/>
            </w:r>
            <w:r>
              <w:rPr>
                <w:noProof/>
                <w:webHidden/>
              </w:rPr>
              <w:fldChar w:fldCharType="begin"/>
            </w:r>
            <w:r>
              <w:rPr>
                <w:noProof/>
                <w:webHidden/>
              </w:rPr>
              <w:instrText xml:space="preserve"> PAGEREF _Toc200896255 \h </w:instrText>
            </w:r>
            <w:r>
              <w:rPr>
                <w:noProof/>
                <w:webHidden/>
              </w:rPr>
            </w:r>
            <w:r>
              <w:rPr>
                <w:noProof/>
                <w:webHidden/>
              </w:rPr>
              <w:fldChar w:fldCharType="separate"/>
            </w:r>
            <w:r w:rsidR="0046227E">
              <w:rPr>
                <w:noProof/>
                <w:webHidden/>
              </w:rPr>
              <w:t>5</w:t>
            </w:r>
            <w:r>
              <w:rPr>
                <w:noProof/>
                <w:webHidden/>
              </w:rPr>
              <w:fldChar w:fldCharType="end"/>
            </w:r>
          </w:hyperlink>
        </w:p>
        <w:p w14:paraId="073D446C" w14:textId="1EB4B789" w:rsidR="00362F82" w:rsidRDefault="00362F82">
          <w:pPr>
            <w:pStyle w:val="TDC3"/>
            <w:tabs>
              <w:tab w:val="left" w:pos="1200"/>
              <w:tab w:val="right" w:leader="dot" w:pos="8635"/>
            </w:tabs>
            <w:rPr>
              <w:noProof/>
              <w:kern w:val="2"/>
              <w:sz w:val="24"/>
              <w:szCs w:val="24"/>
              <w:lang w:eastAsia="es-ES"/>
              <w14:ligatures w14:val="standardContextual"/>
            </w:rPr>
          </w:pPr>
          <w:hyperlink w:anchor="_Toc200896256" w:history="1">
            <w:r w:rsidRPr="00503D09">
              <w:rPr>
                <w:rStyle w:val="Hipervnculo"/>
                <w:noProof/>
              </w:rPr>
              <w:t>1.1.1</w:t>
            </w:r>
            <w:r>
              <w:rPr>
                <w:noProof/>
                <w:kern w:val="2"/>
                <w:sz w:val="24"/>
                <w:szCs w:val="24"/>
                <w:lang w:eastAsia="es-ES"/>
                <w14:ligatures w14:val="standardContextual"/>
              </w:rPr>
              <w:tab/>
            </w:r>
            <w:r w:rsidRPr="00503D09">
              <w:rPr>
                <w:rStyle w:val="Hipervnculo"/>
                <w:noProof/>
              </w:rPr>
              <w:t>Zona superior identificativa</w:t>
            </w:r>
            <w:r>
              <w:rPr>
                <w:noProof/>
                <w:webHidden/>
              </w:rPr>
              <w:tab/>
            </w:r>
            <w:r>
              <w:rPr>
                <w:noProof/>
                <w:webHidden/>
              </w:rPr>
              <w:fldChar w:fldCharType="begin"/>
            </w:r>
            <w:r>
              <w:rPr>
                <w:noProof/>
                <w:webHidden/>
              </w:rPr>
              <w:instrText xml:space="preserve"> PAGEREF _Toc200896256 \h </w:instrText>
            </w:r>
            <w:r>
              <w:rPr>
                <w:noProof/>
                <w:webHidden/>
              </w:rPr>
            </w:r>
            <w:r>
              <w:rPr>
                <w:noProof/>
                <w:webHidden/>
              </w:rPr>
              <w:fldChar w:fldCharType="separate"/>
            </w:r>
            <w:r w:rsidR="0046227E">
              <w:rPr>
                <w:noProof/>
                <w:webHidden/>
              </w:rPr>
              <w:t>5</w:t>
            </w:r>
            <w:r>
              <w:rPr>
                <w:noProof/>
                <w:webHidden/>
              </w:rPr>
              <w:fldChar w:fldCharType="end"/>
            </w:r>
          </w:hyperlink>
        </w:p>
        <w:p w14:paraId="5476AAB7" w14:textId="76287233" w:rsidR="00362F82" w:rsidRDefault="00362F82">
          <w:pPr>
            <w:pStyle w:val="TDC3"/>
            <w:tabs>
              <w:tab w:val="left" w:pos="1200"/>
              <w:tab w:val="right" w:leader="dot" w:pos="8635"/>
            </w:tabs>
            <w:rPr>
              <w:noProof/>
              <w:kern w:val="2"/>
              <w:sz w:val="24"/>
              <w:szCs w:val="24"/>
              <w:lang w:eastAsia="es-ES"/>
              <w14:ligatures w14:val="standardContextual"/>
            </w:rPr>
          </w:pPr>
          <w:hyperlink w:anchor="_Toc200896257" w:history="1">
            <w:r w:rsidRPr="00503D09">
              <w:rPr>
                <w:rStyle w:val="Hipervnculo"/>
                <w:noProof/>
              </w:rPr>
              <w:t>1.1.2</w:t>
            </w:r>
            <w:r>
              <w:rPr>
                <w:noProof/>
                <w:kern w:val="2"/>
                <w:sz w:val="24"/>
                <w:szCs w:val="24"/>
                <w:lang w:eastAsia="es-ES"/>
                <w14:ligatures w14:val="standardContextual"/>
              </w:rPr>
              <w:tab/>
            </w:r>
            <w:r w:rsidRPr="00503D09">
              <w:rPr>
                <w:rStyle w:val="Hipervnculo"/>
                <w:noProof/>
              </w:rPr>
              <w:t>Zona inferior de navegación</w:t>
            </w:r>
            <w:r>
              <w:rPr>
                <w:noProof/>
                <w:webHidden/>
              </w:rPr>
              <w:tab/>
            </w:r>
            <w:r>
              <w:rPr>
                <w:noProof/>
                <w:webHidden/>
              </w:rPr>
              <w:fldChar w:fldCharType="begin"/>
            </w:r>
            <w:r>
              <w:rPr>
                <w:noProof/>
                <w:webHidden/>
              </w:rPr>
              <w:instrText xml:space="preserve"> PAGEREF _Toc200896257 \h </w:instrText>
            </w:r>
            <w:r>
              <w:rPr>
                <w:noProof/>
                <w:webHidden/>
              </w:rPr>
            </w:r>
            <w:r>
              <w:rPr>
                <w:noProof/>
                <w:webHidden/>
              </w:rPr>
              <w:fldChar w:fldCharType="separate"/>
            </w:r>
            <w:r w:rsidR="0046227E">
              <w:rPr>
                <w:noProof/>
                <w:webHidden/>
              </w:rPr>
              <w:t>7</w:t>
            </w:r>
            <w:r>
              <w:rPr>
                <w:noProof/>
                <w:webHidden/>
              </w:rPr>
              <w:fldChar w:fldCharType="end"/>
            </w:r>
          </w:hyperlink>
        </w:p>
        <w:p w14:paraId="67801342" w14:textId="324AC957" w:rsidR="00362F82" w:rsidRDefault="00362F82">
          <w:pPr>
            <w:pStyle w:val="TDC2"/>
            <w:tabs>
              <w:tab w:val="left" w:pos="720"/>
              <w:tab w:val="right" w:leader="dot" w:pos="8635"/>
            </w:tabs>
            <w:rPr>
              <w:noProof/>
              <w:kern w:val="2"/>
              <w:sz w:val="24"/>
              <w:szCs w:val="24"/>
              <w:lang w:eastAsia="es-ES"/>
              <w14:ligatures w14:val="standardContextual"/>
            </w:rPr>
          </w:pPr>
          <w:hyperlink w:anchor="_Toc200896258" w:history="1">
            <w:r w:rsidRPr="00503D09">
              <w:rPr>
                <w:rStyle w:val="Hipervnculo"/>
                <w:noProof/>
              </w:rPr>
              <w:t>1.2</w:t>
            </w:r>
            <w:r>
              <w:rPr>
                <w:noProof/>
                <w:kern w:val="2"/>
                <w:sz w:val="24"/>
                <w:szCs w:val="24"/>
                <w:lang w:eastAsia="es-ES"/>
                <w14:ligatures w14:val="standardContextual"/>
              </w:rPr>
              <w:t xml:space="preserve"> </w:t>
            </w:r>
            <w:r w:rsidRPr="00503D09">
              <w:rPr>
                <w:rStyle w:val="Hipervnculo"/>
                <w:noProof/>
              </w:rPr>
              <w:t>Descripción y usos de parte central de una página tipo del sitio web</w:t>
            </w:r>
            <w:r>
              <w:rPr>
                <w:noProof/>
                <w:webHidden/>
              </w:rPr>
              <w:tab/>
            </w:r>
            <w:r>
              <w:rPr>
                <w:noProof/>
                <w:webHidden/>
              </w:rPr>
              <w:fldChar w:fldCharType="begin"/>
            </w:r>
            <w:r>
              <w:rPr>
                <w:noProof/>
                <w:webHidden/>
              </w:rPr>
              <w:instrText xml:space="preserve"> PAGEREF _Toc200896258 \h </w:instrText>
            </w:r>
            <w:r>
              <w:rPr>
                <w:noProof/>
                <w:webHidden/>
              </w:rPr>
            </w:r>
            <w:r>
              <w:rPr>
                <w:noProof/>
                <w:webHidden/>
              </w:rPr>
              <w:fldChar w:fldCharType="separate"/>
            </w:r>
            <w:r w:rsidR="0046227E">
              <w:rPr>
                <w:noProof/>
                <w:webHidden/>
              </w:rPr>
              <w:t>7</w:t>
            </w:r>
            <w:r>
              <w:rPr>
                <w:noProof/>
                <w:webHidden/>
              </w:rPr>
              <w:fldChar w:fldCharType="end"/>
            </w:r>
          </w:hyperlink>
        </w:p>
        <w:p w14:paraId="376FB095" w14:textId="7220F3F1" w:rsidR="00362F82" w:rsidRDefault="00362F82">
          <w:pPr>
            <w:pStyle w:val="TDC2"/>
            <w:tabs>
              <w:tab w:val="right" w:leader="dot" w:pos="8635"/>
            </w:tabs>
            <w:rPr>
              <w:noProof/>
              <w:kern w:val="2"/>
              <w:sz w:val="24"/>
              <w:szCs w:val="24"/>
              <w:lang w:eastAsia="es-ES"/>
              <w14:ligatures w14:val="standardContextual"/>
            </w:rPr>
          </w:pPr>
          <w:hyperlink w:anchor="_Toc200896259" w:history="1">
            <w:r w:rsidRPr="00503D09">
              <w:rPr>
                <w:rStyle w:val="Hipervnculo"/>
                <w:noProof/>
              </w:rPr>
              <w:t>1.3 Descripción y usos de parte inferior de una página tipo del sitio web</w:t>
            </w:r>
            <w:r>
              <w:rPr>
                <w:noProof/>
                <w:webHidden/>
              </w:rPr>
              <w:tab/>
            </w:r>
            <w:r>
              <w:rPr>
                <w:noProof/>
                <w:webHidden/>
              </w:rPr>
              <w:fldChar w:fldCharType="begin"/>
            </w:r>
            <w:r>
              <w:rPr>
                <w:noProof/>
                <w:webHidden/>
              </w:rPr>
              <w:instrText xml:space="preserve"> PAGEREF _Toc200896259 \h </w:instrText>
            </w:r>
            <w:r>
              <w:rPr>
                <w:noProof/>
                <w:webHidden/>
              </w:rPr>
            </w:r>
            <w:r>
              <w:rPr>
                <w:noProof/>
                <w:webHidden/>
              </w:rPr>
              <w:fldChar w:fldCharType="separate"/>
            </w:r>
            <w:r w:rsidR="0046227E">
              <w:rPr>
                <w:noProof/>
                <w:webHidden/>
              </w:rPr>
              <w:t>9</w:t>
            </w:r>
            <w:r>
              <w:rPr>
                <w:noProof/>
                <w:webHidden/>
              </w:rPr>
              <w:fldChar w:fldCharType="end"/>
            </w:r>
          </w:hyperlink>
        </w:p>
        <w:p w14:paraId="52D6034B" w14:textId="00506BFD" w:rsidR="00362F82" w:rsidRDefault="00362F82">
          <w:pPr>
            <w:pStyle w:val="TDC1"/>
            <w:tabs>
              <w:tab w:val="right" w:leader="dot" w:pos="8635"/>
            </w:tabs>
            <w:rPr>
              <w:noProof/>
              <w:kern w:val="2"/>
              <w:sz w:val="24"/>
              <w:szCs w:val="24"/>
              <w:lang w:eastAsia="es-ES"/>
              <w14:ligatures w14:val="standardContextual"/>
            </w:rPr>
          </w:pPr>
          <w:hyperlink w:anchor="_Toc200896260" w:history="1">
            <w:r w:rsidRPr="00503D09">
              <w:rPr>
                <w:rStyle w:val="Hipervnculo"/>
                <w:noProof/>
              </w:rPr>
              <w:t>2 contenidos zona pública de la aplicación</w:t>
            </w:r>
            <w:r>
              <w:rPr>
                <w:noProof/>
                <w:webHidden/>
              </w:rPr>
              <w:tab/>
            </w:r>
            <w:r>
              <w:rPr>
                <w:noProof/>
                <w:webHidden/>
              </w:rPr>
              <w:fldChar w:fldCharType="begin"/>
            </w:r>
            <w:r>
              <w:rPr>
                <w:noProof/>
                <w:webHidden/>
              </w:rPr>
              <w:instrText xml:space="preserve"> PAGEREF _Toc200896260 \h </w:instrText>
            </w:r>
            <w:r>
              <w:rPr>
                <w:noProof/>
                <w:webHidden/>
              </w:rPr>
            </w:r>
            <w:r>
              <w:rPr>
                <w:noProof/>
                <w:webHidden/>
              </w:rPr>
              <w:fldChar w:fldCharType="separate"/>
            </w:r>
            <w:r w:rsidR="0046227E">
              <w:rPr>
                <w:noProof/>
                <w:webHidden/>
              </w:rPr>
              <w:t>11</w:t>
            </w:r>
            <w:r>
              <w:rPr>
                <w:noProof/>
                <w:webHidden/>
              </w:rPr>
              <w:fldChar w:fldCharType="end"/>
            </w:r>
          </w:hyperlink>
        </w:p>
        <w:p w14:paraId="774932CD" w14:textId="7231FC2C" w:rsidR="00362F82" w:rsidRDefault="00362F82">
          <w:pPr>
            <w:pStyle w:val="TDC1"/>
            <w:tabs>
              <w:tab w:val="right" w:leader="dot" w:pos="8635"/>
            </w:tabs>
            <w:rPr>
              <w:noProof/>
              <w:kern w:val="2"/>
              <w:sz w:val="24"/>
              <w:szCs w:val="24"/>
              <w:lang w:eastAsia="es-ES"/>
              <w14:ligatures w14:val="standardContextual"/>
            </w:rPr>
          </w:pPr>
          <w:hyperlink w:anchor="_Toc200896261" w:history="1">
            <w:r w:rsidRPr="00503D09">
              <w:rPr>
                <w:rStyle w:val="Hipervnculo"/>
                <w:noProof/>
              </w:rPr>
              <w:t>3 acceso a la aplicación</w:t>
            </w:r>
            <w:r>
              <w:rPr>
                <w:noProof/>
                <w:webHidden/>
              </w:rPr>
              <w:tab/>
            </w:r>
            <w:r>
              <w:rPr>
                <w:noProof/>
                <w:webHidden/>
              </w:rPr>
              <w:fldChar w:fldCharType="begin"/>
            </w:r>
            <w:r>
              <w:rPr>
                <w:noProof/>
                <w:webHidden/>
              </w:rPr>
              <w:instrText xml:space="preserve"> PAGEREF _Toc200896261 \h </w:instrText>
            </w:r>
            <w:r>
              <w:rPr>
                <w:noProof/>
                <w:webHidden/>
              </w:rPr>
            </w:r>
            <w:r>
              <w:rPr>
                <w:noProof/>
                <w:webHidden/>
              </w:rPr>
              <w:fldChar w:fldCharType="separate"/>
            </w:r>
            <w:r w:rsidR="0046227E">
              <w:rPr>
                <w:noProof/>
                <w:webHidden/>
              </w:rPr>
              <w:t>12</w:t>
            </w:r>
            <w:r>
              <w:rPr>
                <w:noProof/>
                <w:webHidden/>
              </w:rPr>
              <w:fldChar w:fldCharType="end"/>
            </w:r>
          </w:hyperlink>
        </w:p>
        <w:p w14:paraId="4E2EEB84" w14:textId="6AE83B65" w:rsidR="00362F82" w:rsidRDefault="00362F82">
          <w:pPr>
            <w:pStyle w:val="TDC1"/>
            <w:tabs>
              <w:tab w:val="right" w:leader="dot" w:pos="8635"/>
            </w:tabs>
            <w:rPr>
              <w:noProof/>
              <w:kern w:val="2"/>
              <w:sz w:val="24"/>
              <w:szCs w:val="24"/>
              <w:lang w:eastAsia="es-ES"/>
              <w14:ligatures w14:val="standardContextual"/>
            </w:rPr>
          </w:pPr>
          <w:hyperlink w:anchor="_Toc200896262" w:history="1">
            <w:r w:rsidRPr="00503D09">
              <w:rPr>
                <w:rStyle w:val="Hipervnculo"/>
                <w:noProof/>
              </w:rPr>
              <w:t>4 funcionalidades para clientes</w:t>
            </w:r>
            <w:r>
              <w:rPr>
                <w:noProof/>
                <w:webHidden/>
              </w:rPr>
              <w:tab/>
            </w:r>
            <w:r>
              <w:rPr>
                <w:noProof/>
                <w:webHidden/>
              </w:rPr>
              <w:fldChar w:fldCharType="begin"/>
            </w:r>
            <w:r>
              <w:rPr>
                <w:noProof/>
                <w:webHidden/>
              </w:rPr>
              <w:instrText xml:space="preserve"> PAGEREF _Toc200896262 \h </w:instrText>
            </w:r>
            <w:r>
              <w:rPr>
                <w:noProof/>
                <w:webHidden/>
              </w:rPr>
            </w:r>
            <w:r>
              <w:rPr>
                <w:noProof/>
                <w:webHidden/>
              </w:rPr>
              <w:fldChar w:fldCharType="separate"/>
            </w:r>
            <w:r w:rsidR="0046227E">
              <w:rPr>
                <w:noProof/>
                <w:webHidden/>
              </w:rPr>
              <w:t>14</w:t>
            </w:r>
            <w:r>
              <w:rPr>
                <w:noProof/>
                <w:webHidden/>
              </w:rPr>
              <w:fldChar w:fldCharType="end"/>
            </w:r>
          </w:hyperlink>
        </w:p>
        <w:p w14:paraId="790E0955" w14:textId="060638BC" w:rsidR="00362F82" w:rsidRDefault="00362F82">
          <w:pPr>
            <w:pStyle w:val="TDC2"/>
            <w:tabs>
              <w:tab w:val="right" w:leader="dot" w:pos="8635"/>
            </w:tabs>
            <w:rPr>
              <w:noProof/>
              <w:kern w:val="2"/>
              <w:sz w:val="24"/>
              <w:szCs w:val="24"/>
              <w:lang w:eastAsia="es-ES"/>
              <w14:ligatures w14:val="standardContextual"/>
            </w:rPr>
          </w:pPr>
          <w:hyperlink w:anchor="_Toc200896263" w:history="1">
            <w:r w:rsidRPr="00503D09">
              <w:rPr>
                <w:rStyle w:val="Hipervnculo"/>
                <w:noProof/>
              </w:rPr>
              <w:t>4.1 Perfil de usuario</w:t>
            </w:r>
            <w:r>
              <w:rPr>
                <w:noProof/>
                <w:webHidden/>
              </w:rPr>
              <w:tab/>
            </w:r>
            <w:r>
              <w:rPr>
                <w:noProof/>
                <w:webHidden/>
              </w:rPr>
              <w:fldChar w:fldCharType="begin"/>
            </w:r>
            <w:r>
              <w:rPr>
                <w:noProof/>
                <w:webHidden/>
              </w:rPr>
              <w:instrText xml:space="preserve"> PAGEREF _Toc200896263 \h </w:instrText>
            </w:r>
            <w:r>
              <w:rPr>
                <w:noProof/>
                <w:webHidden/>
              </w:rPr>
            </w:r>
            <w:r>
              <w:rPr>
                <w:noProof/>
                <w:webHidden/>
              </w:rPr>
              <w:fldChar w:fldCharType="separate"/>
            </w:r>
            <w:r w:rsidR="0046227E">
              <w:rPr>
                <w:noProof/>
                <w:webHidden/>
              </w:rPr>
              <w:t>14</w:t>
            </w:r>
            <w:r>
              <w:rPr>
                <w:noProof/>
                <w:webHidden/>
              </w:rPr>
              <w:fldChar w:fldCharType="end"/>
            </w:r>
          </w:hyperlink>
        </w:p>
        <w:p w14:paraId="2A88EEAD" w14:textId="2603C555" w:rsidR="00362F82" w:rsidRDefault="00362F82">
          <w:pPr>
            <w:pStyle w:val="TDC3"/>
            <w:tabs>
              <w:tab w:val="left" w:pos="1200"/>
              <w:tab w:val="right" w:leader="dot" w:pos="8635"/>
            </w:tabs>
            <w:rPr>
              <w:noProof/>
              <w:kern w:val="2"/>
              <w:sz w:val="24"/>
              <w:szCs w:val="24"/>
              <w:lang w:eastAsia="es-ES"/>
              <w14:ligatures w14:val="standardContextual"/>
            </w:rPr>
          </w:pPr>
          <w:hyperlink w:anchor="_Toc200896264" w:history="1">
            <w:r w:rsidRPr="00503D09">
              <w:rPr>
                <w:rStyle w:val="Hipervnculo"/>
                <w:noProof/>
              </w:rPr>
              <w:t xml:space="preserve">4.1.1 </w:t>
            </w:r>
            <w:r>
              <w:rPr>
                <w:noProof/>
                <w:kern w:val="2"/>
                <w:sz w:val="24"/>
                <w:szCs w:val="24"/>
                <w:lang w:eastAsia="es-ES"/>
                <w14:ligatures w14:val="standardContextual"/>
              </w:rPr>
              <w:tab/>
            </w:r>
            <w:r w:rsidRPr="00503D09">
              <w:rPr>
                <w:rStyle w:val="Hipervnculo"/>
                <w:noProof/>
              </w:rPr>
              <w:t>Ver y editar información personal.</w:t>
            </w:r>
            <w:r>
              <w:rPr>
                <w:noProof/>
                <w:webHidden/>
              </w:rPr>
              <w:tab/>
            </w:r>
            <w:r>
              <w:rPr>
                <w:noProof/>
                <w:webHidden/>
              </w:rPr>
              <w:fldChar w:fldCharType="begin"/>
            </w:r>
            <w:r>
              <w:rPr>
                <w:noProof/>
                <w:webHidden/>
              </w:rPr>
              <w:instrText xml:space="preserve"> PAGEREF _Toc200896264 \h </w:instrText>
            </w:r>
            <w:r>
              <w:rPr>
                <w:noProof/>
                <w:webHidden/>
              </w:rPr>
            </w:r>
            <w:r>
              <w:rPr>
                <w:noProof/>
                <w:webHidden/>
              </w:rPr>
              <w:fldChar w:fldCharType="separate"/>
            </w:r>
            <w:r w:rsidR="0046227E">
              <w:rPr>
                <w:noProof/>
                <w:webHidden/>
              </w:rPr>
              <w:t>14</w:t>
            </w:r>
            <w:r>
              <w:rPr>
                <w:noProof/>
                <w:webHidden/>
              </w:rPr>
              <w:fldChar w:fldCharType="end"/>
            </w:r>
          </w:hyperlink>
        </w:p>
        <w:p w14:paraId="623932CB" w14:textId="5C04B0AE" w:rsidR="00362F82" w:rsidRDefault="00362F82">
          <w:pPr>
            <w:pStyle w:val="TDC2"/>
            <w:tabs>
              <w:tab w:val="right" w:leader="dot" w:pos="8635"/>
            </w:tabs>
            <w:rPr>
              <w:noProof/>
              <w:kern w:val="2"/>
              <w:sz w:val="24"/>
              <w:szCs w:val="24"/>
              <w:lang w:eastAsia="es-ES"/>
              <w14:ligatures w14:val="standardContextual"/>
            </w:rPr>
          </w:pPr>
          <w:hyperlink w:anchor="_Toc200896265" w:history="1">
            <w:r w:rsidRPr="00503D09">
              <w:rPr>
                <w:rStyle w:val="Hipervnculo"/>
                <w:noProof/>
              </w:rPr>
              <w:t>4.2 Navegación y búsqueda</w:t>
            </w:r>
            <w:r>
              <w:rPr>
                <w:noProof/>
                <w:webHidden/>
              </w:rPr>
              <w:tab/>
            </w:r>
            <w:r>
              <w:rPr>
                <w:noProof/>
                <w:webHidden/>
              </w:rPr>
              <w:fldChar w:fldCharType="begin"/>
            </w:r>
            <w:r>
              <w:rPr>
                <w:noProof/>
                <w:webHidden/>
              </w:rPr>
              <w:instrText xml:space="preserve"> PAGEREF _Toc200896265 \h </w:instrText>
            </w:r>
            <w:r>
              <w:rPr>
                <w:noProof/>
                <w:webHidden/>
              </w:rPr>
            </w:r>
            <w:r>
              <w:rPr>
                <w:noProof/>
                <w:webHidden/>
              </w:rPr>
              <w:fldChar w:fldCharType="separate"/>
            </w:r>
            <w:r w:rsidR="0046227E">
              <w:rPr>
                <w:noProof/>
                <w:webHidden/>
              </w:rPr>
              <w:t>15</w:t>
            </w:r>
            <w:r>
              <w:rPr>
                <w:noProof/>
                <w:webHidden/>
              </w:rPr>
              <w:fldChar w:fldCharType="end"/>
            </w:r>
          </w:hyperlink>
        </w:p>
        <w:p w14:paraId="475E8EAE" w14:textId="44BFD03D" w:rsidR="00362F82" w:rsidRDefault="00362F82">
          <w:pPr>
            <w:pStyle w:val="TDC3"/>
            <w:tabs>
              <w:tab w:val="left" w:pos="1200"/>
              <w:tab w:val="right" w:leader="dot" w:pos="8635"/>
            </w:tabs>
            <w:rPr>
              <w:noProof/>
              <w:kern w:val="2"/>
              <w:sz w:val="24"/>
              <w:szCs w:val="24"/>
              <w:lang w:eastAsia="es-ES"/>
              <w14:ligatures w14:val="standardContextual"/>
            </w:rPr>
          </w:pPr>
          <w:hyperlink w:anchor="_Toc200896266" w:history="1">
            <w:r w:rsidRPr="00503D09">
              <w:rPr>
                <w:rStyle w:val="Hipervnculo"/>
                <w:noProof/>
              </w:rPr>
              <w:t>4.2.1</w:t>
            </w:r>
            <w:r>
              <w:rPr>
                <w:noProof/>
                <w:kern w:val="2"/>
                <w:sz w:val="24"/>
                <w:szCs w:val="24"/>
                <w:lang w:eastAsia="es-ES"/>
                <w14:ligatures w14:val="standardContextual"/>
              </w:rPr>
              <w:tab/>
            </w:r>
            <w:r w:rsidRPr="00503D09">
              <w:rPr>
                <w:rStyle w:val="Hipervnculo"/>
                <w:noProof/>
              </w:rPr>
              <w:t>Buscar recetas en internet</w:t>
            </w:r>
            <w:r>
              <w:rPr>
                <w:noProof/>
                <w:webHidden/>
              </w:rPr>
              <w:tab/>
            </w:r>
            <w:r>
              <w:rPr>
                <w:noProof/>
                <w:webHidden/>
              </w:rPr>
              <w:fldChar w:fldCharType="begin"/>
            </w:r>
            <w:r>
              <w:rPr>
                <w:noProof/>
                <w:webHidden/>
              </w:rPr>
              <w:instrText xml:space="preserve"> PAGEREF _Toc200896266 \h </w:instrText>
            </w:r>
            <w:r>
              <w:rPr>
                <w:noProof/>
                <w:webHidden/>
              </w:rPr>
            </w:r>
            <w:r>
              <w:rPr>
                <w:noProof/>
                <w:webHidden/>
              </w:rPr>
              <w:fldChar w:fldCharType="separate"/>
            </w:r>
            <w:r w:rsidR="0046227E">
              <w:rPr>
                <w:noProof/>
                <w:webHidden/>
              </w:rPr>
              <w:t>15</w:t>
            </w:r>
            <w:r>
              <w:rPr>
                <w:noProof/>
                <w:webHidden/>
              </w:rPr>
              <w:fldChar w:fldCharType="end"/>
            </w:r>
          </w:hyperlink>
        </w:p>
        <w:p w14:paraId="1194897F" w14:textId="7EEDD064" w:rsidR="00362F82" w:rsidRDefault="00362F82">
          <w:pPr>
            <w:pStyle w:val="TDC2"/>
            <w:tabs>
              <w:tab w:val="right" w:leader="dot" w:pos="8635"/>
            </w:tabs>
            <w:rPr>
              <w:noProof/>
              <w:kern w:val="2"/>
              <w:sz w:val="24"/>
              <w:szCs w:val="24"/>
              <w:lang w:eastAsia="es-ES"/>
              <w14:ligatures w14:val="standardContextual"/>
            </w:rPr>
          </w:pPr>
          <w:hyperlink w:anchor="_Toc200896267" w:history="1">
            <w:r w:rsidRPr="00503D09">
              <w:rPr>
                <w:rStyle w:val="Hipervnculo"/>
                <w:noProof/>
              </w:rPr>
              <w:t>4.3 Gestión de recetas</w:t>
            </w:r>
            <w:r>
              <w:rPr>
                <w:noProof/>
                <w:webHidden/>
              </w:rPr>
              <w:tab/>
            </w:r>
            <w:r>
              <w:rPr>
                <w:noProof/>
                <w:webHidden/>
              </w:rPr>
              <w:fldChar w:fldCharType="begin"/>
            </w:r>
            <w:r>
              <w:rPr>
                <w:noProof/>
                <w:webHidden/>
              </w:rPr>
              <w:instrText xml:space="preserve"> PAGEREF _Toc200896267 \h </w:instrText>
            </w:r>
            <w:r>
              <w:rPr>
                <w:noProof/>
                <w:webHidden/>
              </w:rPr>
            </w:r>
            <w:r>
              <w:rPr>
                <w:noProof/>
                <w:webHidden/>
              </w:rPr>
              <w:fldChar w:fldCharType="separate"/>
            </w:r>
            <w:r w:rsidR="0046227E">
              <w:rPr>
                <w:noProof/>
                <w:webHidden/>
              </w:rPr>
              <w:t>16</w:t>
            </w:r>
            <w:r>
              <w:rPr>
                <w:noProof/>
                <w:webHidden/>
              </w:rPr>
              <w:fldChar w:fldCharType="end"/>
            </w:r>
          </w:hyperlink>
        </w:p>
        <w:p w14:paraId="0A6B9047" w14:textId="04FC662D" w:rsidR="00362F82" w:rsidRDefault="00362F82">
          <w:pPr>
            <w:pStyle w:val="TDC3"/>
            <w:tabs>
              <w:tab w:val="left" w:pos="1200"/>
              <w:tab w:val="right" w:leader="dot" w:pos="8635"/>
            </w:tabs>
            <w:rPr>
              <w:noProof/>
              <w:kern w:val="2"/>
              <w:sz w:val="24"/>
              <w:szCs w:val="24"/>
              <w:lang w:eastAsia="es-ES"/>
              <w14:ligatures w14:val="standardContextual"/>
            </w:rPr>
          </w:pPr>
          <w:hyperlink w:anchor="_Toc200896268" w:history="1">
            <w:r w:rsidRPr="00503D09">
              <w:rPr>
                <w:rStyle w:val="Hipervnculo"/>
                <w:noProof/>
              </w:rPr>
              <w:t>4.3.1</w:t>
            </w:r>
            <w:r>
              <w:rPr>
                <w:noProof/>
                <w:kern w:val="2"/>
                <w:sz w:val="24"/>
                <w:szCs w:val="24"/>
                <w:lang w:eastAsia="es-ES"/>
                <w14:ligatures w14:val="standardContextual"/>
              </w:rPr>
              <w:tab/>
            </w:r>
            <w:r w:rsidRPr="00503D09">
              <w:rPr>
                <w:rStyle w:val="Hipervnculo"/>
                <w:noProof/>
              </w:rPr>
              <w:t>Crear nuevas recetas</w:t>
            </w:r>
            <w:r>
              <w:rPr>
                <w:noProof/>
                <w:webHidden/>
              </w:rPr>
              <w:tab/>
            </w:r>
            <w:r>
              <w:rPr>
                <w:noProof/>
                <w:webHidden/>
              </w:rPr>
              <w:fldChar w:fldCharType="begin"/>
            </w:r>
            <w:r>
              <w:rPr>
                <w:noProof/>
                <w:webHidden/>
              </w:rPr>
              <w:instrText xml:space="preserve"> PAGEREF _Toc200896268 \h </w:instrText>
            </w:r>
            <w:r>
              <w:rPr>
                <w:noProof/>
                <w:webHidden/>
              </w:rPr>
            </w:r>
            <w:r>
              <w:rPr>
                <w:noProof/>
                <w:webHidden/>
              </w:rPr>
              <w:fldChar w:fldCharType="separate"/>
            </w:r>
            <w:r w:rsidR="0046227E">
              <w:rPr>
                <w:noProof/>
                <w:webHidden/>
              </w:rPr>
              <w:t>16</w:t>
            </w:r>
            <w:r>
              <w:rPr>
                <w:noProof/>
                <w:webHidden/>
              </w:rPr>
              <w:fldChar w:fldCharType="end"/>
            </w:r>
          </w:hyperlink>
        </w:p>
        <w:p w14:paraId="5B8A9DAD" w14:textId="3128E00E" w:rsidR="00362F82" w:rsidRDefault="00362F82">
          <w:pPr>
            <w:pStyle w:val="TDC3"/>
            <w:tabs>
              <w:tab w:val="left" w:pos="1200"/>
              <w:tab w:val="right" w:leader="dot" w:pos="8635"/>
            </w:tabs>
            <w:rPr>
              <w:noProof/>
              <w:kern w:val="2"/>
              <w:sz w:val="24"/>
              <w:szCs w:val="24"/>
              <w:lang w:eastAsia="es-ES"/>
              <w14:ligatures w14:val="standardContextual"/>
            </w:rPr>
          </w:pPr>
          <w:hyperlink w:anchor="_Toc200896269" w:history="1">
            <w:r w:rsidRPr="00503D09">
              <w:rPr>
                <w:rStyle w:val="Hipervnculo"/>
                <w:noProof/>
              </w:rPr>
              <w:t>4.3.2</w:t>
            </w:r>
            <w:r>
              <w:rPr>
                <w:noProof/>
                <w:kern w:val="2"/>
                <w:sz w:val="24"/>
                <w:szCs w:val="24"/>
                <w:lang w:eastAsia="es-ES"/>
                <w14:ligatures w14:val="standardContextual"/>
              </w:rPr>
              <w:tab/>
            </w:r>
            <w:r w:rsidRPr="00503D09">
              <w:rPr>
                <w:rStyle w:val="Hipervnculo"/>
                <w:noProof/>
              </w:rPr>
              <w:t>Ver, Editar o eliminar recetas propias.</w:t>
            </w:r>
            <w:r>
              <w:rPr>
                <w:noProof/>
                <w:webHidden/>
              </w:rPr>
              <w:tab/>
            </w:r>
            <w:r>
              <w:rPr>
                <w:noProof/>
                <w:webHidden/>
              </w:rPr>
              <w:fldChar w:fldCharType="begin"/>
            </w:r>
            <w:r>
              <w:rPr>
                <w:noProof/>
                <w:webHidden/>
              </w:rPr>
              <w:instrText xml:space="preserve"> PAGEREF _Toc200896269 \h </w:instrText>
            </w:r>
            <w:r>
              <w:rPr>
                <w:noProof/>
                <w:webHidden/>
              </w:rPr>
            </w:r>
            <w:r>
              <w:rPr>
                <w:noProof/>
                <w:webHidden/>
              </w:rPr>
              <w:fldChar w:fldCharType="separate"/>
            </w:r>
            <w:r w:rsidR="0046227E">
              <w:rPr>
                <w:noProof/>
                <w:webHidden/>
              </w:rPr>
              <w:t>17</w:t>
            </w:r>
            <w:r>
              <w:rPr>
                <w:noProof/>
                <w:webHidden/>
              </w:rPr>
              <w:fldChar w:fldCharType="end"/>
            </w:r>
          </w:hyperlink>
        </w:p>
        <w:p w14:paraId="6FCFE44A" w14:textId="0DE840F0" w:rsidR="00362F82" w:rsidRDefault="00362F82">
          <w:pPr>
            <w:pStyle w:val="TDC2"/>
            <w:tabs>
              <w:tab w:val="right" w:leader="dot" w:pos="8635"/>
            </w:tabs>
            <w:rPr>
              <w:noProof/>
              <w:kern w:val="2"/>
              <w:sz w:val="24"/>
              <w:szCs w:val="24"/>
              <w:lang w:eastAsia="es-ES"/>
              <w14:ligatures w14:val="standardContextual"/>
            </w:rPr>
          </w:pPr>
          <w:hyperlink w:anchor="_Toc200896270" w:history="1">
            <w:r w:rsidRPr="00503D09">
              <w:rPr>
                <w:rStyle w:val="Hipervnculo"/>
                <w:noProof/>
              </w:rPr>
              <w:t>4.4 Interacción social</w:t>
            </w:r>
            <w:r>
              <w:rPr>
                <w:noProof/>
                <w:webHidden/>
              </w:rPr>
              <w:tab/>
            </w:r>
            <w:r>
              <w:rPr>
                <w:noProof/>
                <w:webHidden/>
              </w:rPr>
              <w:fldChar w:fldCharType="begin"/>
            </w:r>
            <w:r>
              <w:rPr>
                <w:noProof/>
                <w:webHidden/>
              </w:rPr>
              <w:instrText xml:space="preserve"> PAGEREF _Toc200896270 \h </w:instrText>
            </w:r>
            <w:r>
              <w:rPr>
                <w:noProof/>
                <w:webHidden/>
              </w:rPr>
            </w:r>
            <w:r>
              <w:rPr>
                <w:noProof/>
                <w:webHidden/>
              </w:rPr>
              <w:fldChar w:fldCharType="separate"/>
            </w:r>
            <w:r w:rsidR="0046227E">
              <w:rPr>
                <w:noProof/>
                <w:webHidden/>
              </w:rPr>
              <w:t>19</w:t>
            </w:r>
            <w:r>
              <w:rPr>
                <w:noProof/>
                <w:webHidden/>
              </w:rPr>
              <w:fldChar w:fldCharType="end"/>
            </w:r>
          </w:hyperlink>
        </w:p>
        <w:p w14:paraId="1575E10C" w14:textId="57683067" w:rsidR="00362F82" w:rsidRDefault="00362F82">
          <w:pPr>
            <w:pStyle w:val="TDC3"/>
            <w:tabs>
              <w:tab w:val="left" w:pos="1200"/>
              <w:tab w:val="right" w:leader="dot" w:pos="8635"/>
            </w:tabs>
            <w:rPr>
              <w:noProof/>
              <w:kern w:val="2"/>
              <w:sz w:val="24"/>
              <w:szCs w:val="24"/>
              <w:lang w:eastAsia="es-ES"/>
              <w14:ligatures w14:val="standardContextual"/>
            </w:rPr>
          </w:pPr>
          <w:hyperlink w:anchor="_Toc200896271" w:history="1">
            <w:r w:rsidRPr="00503D09">
              <w:rPr>
                <w:rStyle w:val="Hipervnculo"/>
                <w:noProof/>
              </w:rPr>
              <w:t>4.4.1</w:t>
            </w:r>
            <w:r>
              <w:rPr>
                <w:noProof/>
                <w:kern w:val="2"/>
                <w:sz w:val="24"/>
                <w:szCs w:val="24"/>
                <w:lang w:eastAsia="es-ES"/>
                <w14:ligatures w14:val="standardContextual"/>
              </w:rPr>
              <w:tab/>
            </w:r>
            <w:r w:rsidRPr="00503D09">
              <w:rPr>
                <w:rStyle w:val="Hipervnculo"/>
                <w:noProof/>
              </w:rPr>
              <w:t>Publicar recetas.</w:t>
            </w:r>
            <w:r>
              <w:rPr>
                <w:noProof/>
                <w:webHidden/>
              </w:rPr>
              <w:tab/>
            </w:r>
            <w:r>
              <w:rPr>
                <w:noProof/>
                <w:webHidden/>
              </w:rPr>
              <w:fldChar w:fldCharType="begin"/>
            </w:r>
            <w:r>
              <w:rPr>
                <w:noProof/>
                <w:webHidden/>
              </w:rPr>
              <w:instrText xml:space="preserve"> PAGEREF _Toc200896271 \h </w:instrText>
            </w:r>
            <w:r>
              <w:rPr>
                <w:noProof/>
                <w:webHidden/>
              </w:rPr>
            </w:r>
            <w:r>
              <w:rPr>
                <w:noProof/>
                <w:webHidden/>
              </w:rPr>
              <w:fldChar w:fldCharType="separate"/>
            </w:r>
            <w:r w:rsidR="0046227E">
              <w:rPr>
                <w:noProof/>
                <w:webHidden/>
              </w:rPr>
              <w:t>19</w:t>
            </w:r>
            <w:r>
              <w:rPr>
                <w:noProof/>
                <w:webHidden/>
              </w:rPr>
              <w:fldChar w:fldCharType="end"/>
            </w:r>
          </w:hyperlink>
        </w:p>
        <w:p w14:paraId="66474E11" w14:textId="06146C43" w:rsidR="00362F82" w:rsidRDefault="00362F82">
          <w:pPr>
            <w:pStyle w:val="TDC3"/>
            <w:tabs>
              <w:tab w:val="left" w:pos="1200"/>
              <w:tab w:val="right" w:leader="dot" w:pos="8635"/>
            </w:tabs>
            <w:rPr>
              <w:noProof/>
              <w:kern w:val="2"/>
              <w:sz w:val="24"/>
              <w:szCs w:val="24"/>
              <w:lang w:eastAsia="es-ES"/>
              <w14:ligatures w14:val="standardContextual"/>
            </w:rPr>
          </w:pPr>
          <w:hyperlink w:anchor="_Toc200896272" w:history="1">
            <w:r w:rsidRPr="00503D09">
              <w:rPr>
                <w:rStyle w:val="Hipervnculo"/>
                <w:noProof/>
              </w:rPr>
              <w:t>4.4.2</w:t>
            </w:r>
            <w:r>
              <w:rPr>
                <w:noProof/>
                <w:kern w:val="2"/>
                <w:sz w:val="24"/>
                <w:szCs w:val="24"/>
                <w:lang w:eastAsia="es-ES"/>
                <w14:ligatures w14:val="standardContextual"/>
              </w:rPr>
              <w:tab/>
            </w:r>
            <w:r w:rsidRPr="00503D09">
              <w:rPr>
                <w:rStyle w:val="Hipervnculo"/>
                <w:noProof/>
              </w:rPr>
              <w:t>Guardar recetas públicas.</w:t>
            </w:r>
            <w:r>
              <w:rPr>
                <w:noProof/>
                <w:webHidden/>
              </w:rPr>
              <w:tab/>
            </w:r>
            <w:r>
              <w:rPr>
                <w:noProof/>
                <w:webHidden/>
              </w:rPr>
              <w:fldChar w:fldCharType="begin"/>
            </w:r>
            <w:r>
              <w:rPr>
                <w:noProof/>
                <w:webHidden/>
              </w:rPr>
              <w:instrText xml:space="preserve"> PAGEREF _Toc200896272 \h </w:instrText>
            </w:r>
            <w:r>
              <w:rPr>
                <w:noProof/>
                <w:webHidden/>
              </w:rPr>
            </w:r>
            <w:r>
              <w:rPr>
                <w:noProof/>
                <w:webHidden/>
              </w:rPr>
              <w:fldChar w:fldCharType="separate"/>
            </w:r>
            <w:r w:rsidR="0046227E">
              <w:rPr>
                <w:noProof/>
                <w:webHidden/>
              </w:rPr>
              <w:t>19</w:t>
            </w:r>
            <w:r>
              <w:rPr>
                <w:noProof/>
                <w:webHidden/>
              </w:rPr>
              <w:fldChar w:fldCharType="end"/>
            </w:r>
          </w:hyperlink>
        </w:p>
        <w:p w14:paraId="588AD1AB" w14:textId="3EC9098A" w:rsidR="00362F82" w:rsidRDefault="00362F82">
          <w:pPr>
            <w:pStyle w:val="TDC3"/>
            <w:tabs>
              <w:tab w:val="left" w:pos="1200"/>
              <w:tab w:val="right" w:leader="dot" w:pos="8635"/>
            </w:tabs>
            <w:rPr>
              <w:noProof/>
              <w:kern w:val="2"/>
              <w:sz w:val="24"/>
              <w:szCs w:val="24"/>
              <w:lang w:eastAsia="es-ES"/>
              <w14:ligatures w14:val="standardContextual"/>
            </w:rPr>
          </w:pPr>
          <w:hyperlink w:anchor="_Toc200896273" w:history="1">
            <w:r w:rsidRPr="00503D09">
              <w:rPr>
                <w:rStyle w:val="Hipervnculo"/>
                <w:noProof/>
              </w:rPr>
              <w:t>4.4.3</w:t>
            </w:r>
            <w:r>
              <w:rPr>
                <w:noProof/>
                <w:kern w:val="2"/>
                <w:sz w:val="24"/>
                <w:szCs w:val="24"/>
                <w:lang w:eastAsia="es-ES"/>
                <w14:ligatures w14:val="standardContextual"/>
              </w:rPr>
              <w:tab/>
            </w:r>
            <w:r w:rsidRPr="00503D09">
              <w:rPr>
                <w:rStyle w:val="Hipervnculo"/>
                <w:noProof/>
              </w:rPr>
              <w:t>Ver recetas públicas guardadas.</w:t>
            </w:r>
            <w:r>
              <w:rPr>
                <w:noProof/>
                <w:webHidden/>
              </w:rPr>
              <w:tab/>
            </w:r>
            <w:r>
              <w:rPr>
                <w:noProof/>
                <w:webHidden/>
              </w:rPr>
              <w:fldChar w:fldCharType="begin"/>
            </w:r>
            <w:r>
              <w:rPr>
                <w:noProof/>
                <w:webHidden/>
              </w:rPr>
              <w:instrText xml:space="preserve"> PAGEREF _Toc200896273 \h </w:instrText>
            </w:r>
            <w:r>
              <w:rPr>
                <w:noProof/>
                <w:webHidden/>
              </w:rPr>
            </w:r>
            <w:r>
              <w:rPr>
                <w:noProof/>
                <w:webHidden/>
              </w:rPr>
              <w:fldChar w:fldCharType="separate"/>
            </w:r>
            <w:r w:rsidR="0046227E">
              <w:rPr>
                <w:noProof/>
                <w:webHidden/>
              </w:rPr>
              <w:t>20</w:t>
            </w:r>
            <w:r>
              <w:rPr>
                <w:noProof/>
                <w:webHidden/>
              </w:rPr>
              <w:fldChar w:fldCharType="end"/>
            </w:r>
          </w:hyperlink>
        </w:p>
        <w:p w14:paraId="609A71C0" w14:textId="5F405A1E" w:rsidR="00362F82" w:rsidRDefault="00362F82">
          <w:pPr>
            <w:pStyle w:val="TDC3"/>
            <w:tabs>
              <w:tab w:val="left" w:pos="1200"/>
              <w:tab w:val="right" w:leader="dot" w:pos="8635"/>
            </w:tabs>
            <w:rPr>
              <w:noProof/>
              <w:kern w:val="2"/>
              <w:sz w:val="24"/>
              <w:szCs w:val="24"/>
              <w:lang w:eastAsia="es-ES"/>
              <w14:ligatures w14:val="standardContextual"/>
            </w:rPr>
          </w:pPr>
          <w:hyperlink w:anchor="_Toc200896274" w:history="1">
            <w:r w:rsidRPr="00503D09">
              <w:rPr>
                <w:rStyle w:val="Hipervnculo"/>
                <w:noProof/>
              </w:rPr>
              <w:t>4.4.4</w:t>
            </w:r>
            <w:r>
              <w:rPr>
                <w:noProof/>
                <w:kern w:val="2"/>
                <w:sz w:val="24"/>
                <w:szCs w:val="24"/>
                <w:lang w:eastAsia="es-ES"/>
                <w14:ligatures w14:val="standardContextual"/>
              </w:rPr>
              <w:tab/>
            </w:r>
            <w:r w:rsidRPr="00503D09">
              <w:rPr>
                <w:rStyle w:val="Hipervnculo"/>
                <w:noProof/>
              </w:rPr>
              <w:t>Eliminar una receta publica guardada</w:t>
            </w:r>
            <w:r>
              <w:rPr>
                <w:noProof/>
                <w:webHidden/>
              </w:rPr>
              <w:tab/>
            </w:r>
            <w:r>
              <w:rPr>
                <w:noProof/>
                <w:webHidden/>
              </w:rPr>
              <w:fldChar w:fldCharType="begin"/>
            </w:r>
            <w:r>
              <w:rPr>
                <w:noProof/>
                <w:webHidden/>
              </w:rPr>
              <w:instrText xml:space="preserve"> PAGEREF _Toc200896274 \h </w:instrText>
            </w:r>
            <w:r>
              <w:rPr>
                <w:noProof/>
                <w:webHidden/>
              </w:rPr>
            </w:r>
            <w:r>
              <w:rPr>
                <w:noProof/>
                <w:webHidden/>
              </w:rPr>
              <w:fldChar w:fldCharType="separate"/>
            </w:r>
            <w:r w:rsidR="0046227E">
              <w:rPr>
                <w:noProof/>
                <w:webHidden/>
              </w:rPr>
              <w:t>21</w:t>
            </w:r>
            <w:r>
              <w:rPr>
                <w:noProof/>
                <w:webHidden/>
              </w:rPr>
              <w:fldChar w:fldCharType="end"/>
            </w:r>
          </w:hyperlink>
        </w:p>
        <w:p w14:paraId="200AAA6B" w14:textId="79477ABF" w:rsidR="00362F82" w:rsidRDefault="00362F82">
          <w:pPr>
            <w:pStyle w:val="TDC3"/>
            <w:tabs>
              <w:tab w:val="left" w:pos="1200"/>
              <w:tab w:val="right" w:leader="dot" w:pos="8635"/>
            </w:tabs>
            <w:rPr>
              <w:noProof/>
              <w:kern w:val="2"/>
              <w:sz w:val="24"/>
              <w:szCs w:val="24"/>
              <w:lang w:eastAsia="es-ES"/>
              <w14:ligatures w14:val="standardContextual"/>
            </w:rPr>
          </w:pPr>
          <w:hyperlink w:anchor="_Toc200896275" w:history="1">
            <w:r w:rsidRPr="00503D09">
              <w:rPr>
                <w:rStyle w:val="Hipervnculo"/>
                <w:noProof/>
              </w:rPr>
              <w:t>4.4.5</w:t>
            </w:r>
            <w:r>
              <w:rPr>
                <w:noProof/>
                <w:kern w:val="2"/>
                <w:sz w:val="24"/>
                <w:szCs w:val="24"/>
                <w:lang w:eastAsia="es-ES"/>
                <w14:ligatures w14:val="standardContextual"/>
              </w:rPr>
              <w:tab/>
            </w:r>
            <w:r w:rsidRPr="00503D09">
              <w:rPr>
                <w:rStyle w:val="Hipervnculo"/>
                <w:noProof/>
              </w:rPr>
              <w:t>Ver notificaciones</w:t>
            </w:r>
            <w:r>
              <w:rPr>
                <w:noProof/>
                <w:webHidden/>
              </w:rPr>
              <w:tab/>
            </w:r>
            <w:r>
              <w:rPr>
                <w:noProof/>
                <w:webHidden/>
              </w:rPr>
              <w:fldChar w:fldCharType="begin"/>
            </w:r>
            <w:r>
              <w:rPr>
                <w:noProof/>
                <w:webHidden/>
              </w:rPr>
              <w:instrText xml:space="preserve"> PAGEREF _Toc200896275 \h </w:instrText>
            </w:r>
            <w:r>
              <w:rPr>
                <w:noProof/>
                <w:webHidden/>
              </w:rPr>
            </w:r>
            <w:r>
              <w:rPr>
                <w:noProof/>
                <w:webHidden/>
              </w:rPr>
              <w:fldChar w:fldCharType="separate"/>
            </w:r>
            <w:r w:rsidR="0046227E">
              <w:rPr>
                <w:noProof/>
                <w:webHidden/>
              </w:rPr>
              <w:t>21</w:t>
            </w:r>
            <w:r>
              <w:rPr>
                <w:noProof/>
                <w:webHidden/>
              </w:rPr>
              <w:fldChar w:fldCharType="end"/>
            </w:r>
          </w:hyperlink>
        </w:p>
        <w:p w14:paraId="54389247" w14:textId="29D3ADC6" w:rsidR="00362F82" w:rsidRDefault="00362F82">
          <w:pPr>
            <w:pStyle w:val="TDC3"/>
            <w:tabs>
              <w:tab w:val="left" w:pos="1200"/>
              <w:tab w:val="right" w:leader="dot" w:pos="8635"/>
            </w:tabs>
            <w:rPr>
              <w:noProof/>
              <w:kern w:val="2"/>
              <w:sz w:val="24"/>
              <w:szCs w:val="24"/>
              <w:lang w:eastAsia="es-ES"/>
              <w14:ligatures w14:val="standardContextual"/>
            </w:rPr>
          </w:pPr>
          <w:hyperlink w:anchor="_Toc200896276" w:history="1">
            <w:r w:rsidRPr="00503D09">
              <w:rPr>
                <w:rStyle w:val="Hipervnculo"/>
                <w:noProof/>
              </w:rPr>
              <w:t>4.4.6</w:t>
            </w:r>
            <w:r>
              <w:rPr>
                <w:noProof/>
                <w:kern w:val="2"/>
                <w:sz w:val="24"/>
                <w:szCs w:val="24"/>
                <w:lang w:eastAsia="es-ES"/>
                <w14:ligatures w14:val="standardContextual"/>
              </w:rPr>
              <w:tab/>
            </w:r>
            <w:r w:rsidRPr="00503D09">
              <w:rPr>
                <w:rStyle w:val="Hipervnculo"/>
                <w:noProof/>
              </w:rPr>
              <w:t>Enviar notificaciones/mensajes</w:t>
            </w:r>
            <w:r>
              <w:rPr>
                <w:noProof/>
                <w:webHidden/>
              </w:rPr>
              <w:tab/>
            </w:r>
            <w:r>
              <w:rPr>
                <w:noProof/>
                <w:webHidden/>
              </w:rPr>
              <w:fldChar w:fldCharType="begin"/>
            </w:r>
            <w:r>
              <w:rPr>
                <w:noProof/>
                <w:webHidden/>
              </w:rPr>
              <w:instrText xml:space="preserve"> PAGEREF _Toc200896276 \h </w:instrText>
            </w:r>
            <w:r>
              <w:rPr>
                <w:noProof/>
                <w:webHidden/>
              </w:rPr>
            </w:r>
            <w:r>
              <w:rPr>
                <w:noProof/>
                <w:webHidden/>
              </w:rPr>
              <w:fldChar w:fldCharType="separate"/>
            </w:r>
            <w:r w:rsidR="0046227E">
              <w:rPr>
                <w:noProof/>
                <w:webHidden/>
              </w:rPr>
              <w:t>23</w:t>
            </w:r>
            <w:r>
              <w:rPr>
                <w:noProof/>
                <w:webHidden/>
              </w:rPr>
              <w:fldChar w:fldCharType="end"/>
            </w:r>
          </w:hyperlink>
        </w:p>
        <w:p w14:paraId="19508B9B" w14:textId="7A9F993A" w:rsidR="00362F82" w:rsidRDefault="00362F82">
          <w:pPr>
            <w:pStyle w:val="TDC1"/>
            <w:tabs>
              <w:tab w:val="right" w:leader="dot" w:pos="8635"/>
            </w:tabs>
            <w:rPr>
              <w:noProof/>
              <w:kern w:val="2"/>
              <w:sz w:val="24"/>
              <w:szCs w:val="24"/>
              <w:lang w:eastAsia="es-ES"/>
              <w14:ligatures w14:val="standardContextual"/>
            </w:rPr>
          </w:pPr>
          <w:hyperlink w:anchor="_Toc200896277" w:history="1">
            <w:r w:rsidRPr="00503D09">
              <w:rPr>
                <w:rStyle w:val="Hipervnculo"/>
                <w:noProof/>
              </w:rPr>
              <w:t>5 Funcionalidades para administradores</w:t>
            </w:r>
            <w:r>
              <w:rPr>
                <w:noProof/>
                <w:webHidden/>
              </w:rPr>
              <w:tab/>
            </w:r>
            <w:r>
              <w:rPr>
                <w:noProof/>
                <w:webHidden/>
              </w:rPr>
              <w:fldChar w:fldCharType="begin"/>
            </w:r>
            <w:r>
              <w:rPr>
                <w:noProof/>
                <w:webHidden/>
              </w:rPr>
              <w:instrText xml:space="preserve"> PAGEREF _Toc200896277 \h </w:instrText>
            </w:r>
            <w:r>
              <w:rPr>
                <w:noProof/>
                <w:webHidden/>
              </w:rPr>
            </w:r>
            <w:r>
              <w:rPr>
                <w:noProof/>
                <w:webHidden/>
              </w:rPr>
              <w:fldChar w:fldCharType="separate"/>
            </w:r>
            <w:r w:rsidR="0046227E">
              <w:rPr>
                <w:noProof/>
                <w:webHidden/>
              </w:rPr>
              <w:t>24</w:t>
            </w:r>
            <w:r>
              <w:rPr>
                <w:noProof/>
                <w:webHidden/>
              </w:rPr>
              <w:fldChar w:fldCharType="end"/>
            </w:r>
          </w:hyperlink>
        </w:p>
        <w:p w14:paraId="42087CAB" w14:textId="6A8BB3BB" w:rsidR="00362F82" w:rsidRDefault="00362F82">
          <w:pPr>
            <w:pStyle w:val="TDC2"/>
            <w:tabs>
              <w:tab w:val="right" w:leader="dot" w:pos="8635"/>
            </w:tabs>
            <w:rPr>
              <w:noProof/>
              <w:kern w:val="2"/>
              <w:sz w:val="24"/>
              <w:szCs w:val="24"/>
              <w:lang w:eastAsia="es-ES"/>
              <w14:ligatures w14:val="standardContextual"/>
            </w:rPr>
          </w:pPr>
          <w:hyperlink w:anchor="_Toc200896278" w:history="1">
            <w:r w:rsidRPr="00503D09">
              <w:rPr>
                <w:rStyle w:val="Hipervnculo"/>
                <w:noProof/>
              </w:rPr>
              <w:t>5.1 Gestión de usuarios</w:t>
            </w:r>
            <w:r>
              <w:rPr>
                <w:noProof/>
                <w:webHidden/>
              </w:rPr>
              <w:tab/>
            </w:r>
            <w:r>
              <w:rPr>
                <w:noProof/>
                <w:webHidden/>
              </w:rPr>
              <w:fldChar w:fldCharType="begin"/>
            </w:r>
            <w:r>
              <w:rPr>
                <w:noProof/>
                <w:webHidden/>
              </w:rPr>
              <w:instrText xml:space="preserve"> PAGEREF _Toc200896278 \h </w:instrText>
            </w:r>
            <w:r>
              <w:rPr>
                <w:noProof/>
                <w:webHidden/>
              </w:rPr>
            </w:r>
            <w:r>
              <w:rPr>
                <w:noProof/>
                <w:webHidden/>
              </w:rPr>
              <w:fldChar w:fldCharType="separate"/>
            </w:r>
            <w:r w:rsidR="0046227E">
              <w:rPr>
                <w:noProof/>
                <w:webHidden/>
              </w:rPr>
              <w:t>24</w:t>
            </w:r>
            <w:r>
              <w:rPr>
                <w:noProof/>
                <w:webHidden/>
              </w:rPr>
              <w:fldChar w:fldCharType="end"/>
            </w:r>
          </w:hyperlink>
        </w:p>
        <w:p w14:paraId="5AA39146" w14:textId="667A777B" w:rsidR="00362F82" w:rsidRDefault="00362F82">
          <w:pPr>
            <w:pStyle w:val="TDC3"/>
            <w:tabs>
              <w:tab w:val="left" w:pos="1200"/>
              <w:tab w:val="right" w:leader="dot" w:pos="8635"/>
            </w:tabs>
            <w:rPr>
              <w:noProof/>
              <w:kern w:val="2"/>
              <w:sz w:val="24"/>
              <w:szCs w:val="24"/>
              <w:lang w:eastAsia="es-ES"/>
              <w14:ligatures w14:val="standardContextual"/>
            </w:rPr>
          </w:pPr>
          <w:hyperlink w:anchor="_Toc200896279" w:history="1">
            <w:r w:rsidRPr="00503D09">
              <w:rPr>
                <w:rStyle w:val="Hipervnculo"/>
                <w:noProof/>
              </w:rPr>
              <w:t>5.1.1</w:t>
            </w:r>
            <w:r>
              <w:rPr>
                <w:noProof/>
                <w:kern w:val="2"/>
                <w:sz w:val="24"/>
                <w:szCs w:val="24"/>
                <w:lang w:eastAsia="es-ES"/>
                <w14:ligatures w14:val="standardContextual"/>
              </w:rPr>
              <w:tab/>
            </w:r>
            <w:r w:rsidRPr="00503D09">
              <w:rPr>
                <w:rStyle w:val="Hipervnculo"/>
                <w:noProof/>
              </w:rPr>
              <w:t>Ver listado de usuarios registrados.</w:t>
            </w:r>
            <w:r>
              <w:rPr>
                <w:noProof/>
                <w:webHidden/>
              </w:rPr>
              <w:tab/>
            </w:r>
            <w:r>
              <w:rPr>
                <w:noProof/>
                <w:webHidden/>
              </w:rPr>
              <w:fldChar w:fldCharType="begin"/>
            </w:r>
            <w:r>
              <w:rPr>
                <w:noProof/>
                <w:webHidden/>
              </w:rPr>
              <w:instrText xml:space="preserve"> PAGEREF _Toc200896279 \h </w:instrText>
            </w:r>
            <w:r>
              <w:rPr>
                <w:noProof/>
                <w:webHidden/>
              </w:rPr>
            </w:r>
            <w:r>
              <w:rPr>
                <w:noProof/>
                <w:webHidden/>
              </w:rPr>
              <w:fldChar w:fldCharType="separate"/>
            </w:r>
            <w:r w:rsidR="0046227E">
              <w:rPr>
                <w:noProof/>
                <w:webHidden/>
              </w:rPr>
              <w:t>24</w:t>
            </w:r>
            <w:r>
              <w:rPr>
                <w:noProof/>
                <w:webHidden/>
              </w:rPr>
              <w:fldChar w:fldCharType="end"/>
            </w:r>
          </w:hyperlink>
        </w:p>
        <w:p w14:paraId="50090C83" w14:textId="4732AF2F" w:rsidR="00362F82" w:rsidRDefault="00362F82">
          <w:pPr>
            <w:pStyle w:val="TDC3"/>
            <w:tabs>
              <w:tab w:val="left" w:pos="1200"/>
              <w:tab w:val="right" w:leader="dot" w:pos="8635"/>
            </w:tabs>
            <w:rPr>
              <w:noProof/>
              <w:kern w:val="2"/>
              <w:sz w:val="24"/>
              <w:szCs w:val="24"/>
              <w:lang w:eastAsia="es-ES"/>
              <w14:ligatures w14:val="standardContextual"/>
            </w:rPr>
          </w:pPr>
          <w:hyperlink w:anchor="_Toc200896280" w:history="1">
            <w:r w:rsidRPr="00503D09">
              <w:rPr>
                <w:rStyle w:val="Hipervnculo"/>
                <w:noProof/>
              </w:rPr>
              <w:t>5.1.2</w:t>
            </w:r>
            <w:r>
              <w:rPr>
                <w:noProof/>
                <w:kern w:val="2"/>
                <w:sz w:val="24"/>
                <w:szCs w:val="24"/>
                <w:lang w:eastAsia="es-ES"/>
                <w14:ligatures w14:val="standardContextual"/>
              </w:rPr>
              <w:tab/>
            </w:r>
            <w:r w:rsidRPr="00503D09">
              <w:rPr>
                <w:rStyle w:val="Hipervnculo"/>
                <w:noProof/>
              </w:rPr>
              <w:t>Editar información de usuarios.</w:t>
            </w:r>
            <w:r>
              <w:rPr>
                <w:noProof/>
                <w:webHidden/>
              </w:rPr>
              <w:tab/>
            </w:r>
            <w:r>
              <w:rPr>
                <w:noProof/>
                <w:webHidden/>
              </w:rPr>
              <w:fldChar w:fldCharType="begin"/>
            </w:r>
            <w:r>
              <w:rPr>
                <w:noProof/>
                <w:webHidden/>
              </w:rPr>
              <w:instrText xml:space="preserve"> PAGEREF _Toc200896280 \h </w:instrText>
            </w:r>
            <w:r>
              <w:rPr>
                <w:noProof/>
                <w:webHidden/>
              </w:rPr>
            </w:r>
            <w:r>
              <w:rPr>
                <w:noProof/>
                <w:webHidden/>
              </w:rPr>
              <w:fldChar w:fldCharType="separate"/>
            </w:r>
            <w:r w:rsidR="0046227E">
              <w:rPr>
                <w:noProof/>
                <w:webHidden/>
              </w:rPr>
              <w:t>24</w:t>
            </w:r>
            <w:r>
              <w:rPr>
                <w:noProof/>
                <w:webHidden/>
              </w:rPr>
              <w:fldChar w:fldCharType="end"/>
            </w:r>
          </w:hyperlink>
        </w:p>
        <w:p w14:paraId="0631CE84" w14:textId="462C6C9C" w:rsidR="00362F82" w:rsidRDefault="00362F82">
          <w:pPr>
            <w:pStyle w:val="TDC3"/>
            <w:tabs>
              <w:tab w:val="left" w:pos="1200"/>
              <w:tab w:val="right" w:leader="dot" w:pos="8635"/>
            </w:tabs>
            <w:rPr>
              <w:noProof/>
              <w:kern w:val="2"/>
              <w:sz w:val="24"/>
              <w:szCs w:val="24"/>
              <w:lang w:eastAsia="es-ES"/>
              <w14:ligatures w14:val="standardContextual"/>
            </w:rPr>
          </w:pPr>
          <w:hyperlink w:anchor="_Toc200896281" w:history="1">
            <w:r w:rsidRPr="00503D09">
              <w:rPr>
                <w:rStyle w:val="Hipervnculo"/>
                <w:noProof/>
              </w:rPr>
              <w:t>5.1.3</w:t>
            </w:r>
            <w:r>
              <w:rPr>
                <w:noProof/>
                <w:kern w:val="2"/>
                <w:sz w:val="24"/>
                <w:szCs w:val="24"/>
                <w:lang w:eastAsia="es-ES"/>
                <w14:ligatures w14:val="standardContextual"/>
              </w:rPr>
              <w:tab/>
            </w:r>
            <w:r w:rsidRPr="00503D09">
              <w:rPr>
                <w:rStyle w:val="Hipervnculo"/>
                <w:noProof/>
              </w:rPr>
              <w:t>Eliminar usuarios.</w:t>
            </w:r>
            <w:r>
              <w:rPr>
                <w:noProof/>
                <w:webHidden/>
              </w:rPr>
              <w:tab/>
            </w:r>
            <w:r>
              <w:rPr>
                <w:noProof/>
                <w:webHidden/>
              </w:rPr>
              <w:fldChar w:fldCharType="begin"/>
            </w:r>
            <w:r>
              <w:rPr>
                <w:noProof/>
                <w:webHidden/>
              </w:rPr>
              <w:instrText xml:space="preserve"> PAGEREF _Toc200896281 \h </w:instrText>
            </w:r>
            <w:r>
              <w:rPr>
                <w:noProof/>
                <w:webHidden/>
              </w:rPr>
            </w:r>
            <w:r>
              <w:rPr>
                <w:noProof/>
                <w:webHidden/>
              </w:rPr>
              <w:fldChar w:fldCharType="separate"/>
            </w:r>
            <w:r w:rsidR="0046227E">
              <w:rPr>
                <w:noProof/>
                <w:webHidden/>
              </w:rPr>
              <w:t>26</w:t>
            </w:r>
            <w:r>
              <w:rPr>
                <w:noProof/>
                <w:webHidden/>
              </w:rPr>
              <w:fldChar w:fldCharType="end"/>
            </w:r>
          </w:hyperlink>
        </w:p>
        <w:p w14:paraId="3FCC5806" w14:textId="4E5A6A17" w:rsidR="00362F82" w:rsidRDefault="00362F82">
          <w:pPr>
            <w:pStyle w:val="TDC3"/>
            <w:tabs>
              <w:tab w:val="left" w:pos="1200"/>
              <w:tab w:val="right" w:leader="dot" w:pos="8635"/>
            </w:tabs>
            <w:rPr>
              <w:noProof/>
              <w:kern w:val="2"/>
              <w:sz w:val="24"/>
              <w:szCs w:val="24"/>
              <w:lang w:eastAsia="es-ES"/>
              <w14:ligatures w14:val="standardContextual"/>
            </w:rPr>
          </w:pPr>
          <w:hyperlink w:anchor="_Toc200896282" w:history="1">
            <w:r w:rsidRPr="00503D09">
              <w:rPr>
                <w:rStyle w:val="Hipervnculo"/>
                <w:noProof/>
              </w:rPr>
              <w:t>5.1.4</w:t>
            </w:r>
            <w:r>
              <w:rPr>
                <w:noProof/>
                <w:kern w:val="2"/>
                <w:sz w:val="24"/>
                <w:szCs w:val="24"/>
                <w:lang w:eastAsia="es-ES"/>
                <w14:ligatures w14:val="standardContextual"/>
              </w:rPr>
              <w:tab/>
            </w:r>
            <w:r w:rsidRPr="00503D09">
              <w:rPr>
                <w:rStyle w:val="Hipervnculo"/>
                <w:noProof/>
              </w:rPr>
              <w:t>Crear usuario nuevo.</w:t>
            </w:r>
            <w:r>
              <w:rPr>
                <w:noProof/>
                <w:webHidden/>
              </w:rPr>
              <w:tab/>
            </w:r>
            <w:r>
              <w:rPr>
                <w:noProof/>
                <w:webHidden/>
              </w:rPr>
              <w:fldChar w:fldCharType="begin"/>
            </w:r>
            <w:r>
              <w:rPr>
                <w:noProof/>
                <w:webHidden/>
              </w:rPr>
              <w:instrText xml:space="preserve"> PAGEREF _Toc200896282 \h </w:instrText>
            </w:r>
            <w:r>
              <w:rPr>
                <w:noProof/>
                <w:webHidden/>
              </w:rPr>
            </w:r>
            <w:r>
              <w:rPr>
                <w:noProof/>
                <w:webHidden/>
              </w:rPr>
              <w:fldChar w:fldCharType="separate"/>
            </w:r>
            <w:r w:rsidR="0046227E">
              <w:rPr>
                <w:noProof/>
                <w:webHidden/>
              </w:rPr>
              <w:t>28</w:t>
            </w:r>
            <w:r>
              <w:rPr>
                <w:noProof/>
                <w:webHidden/>
              </w:rPr>
              <w:fldChar w:fldCharType="end"/>
            </w:r>
          </w:hyperlink>
        </w:p>
        <w:p w14:paraId="1D59AF41" w14:textId="3A0DBD3A" w:rsidR="00362F82" w:rsidRDefault="00362F82">
          <w:pPr>
            <w:pStyle w:val="TDC2"/>
            <w:tabs>
              <w:tab w:val="right" w:leader="dot" w:pos="8635"/>
            </w:tabs>
            <w:rPr>
              <w:noProof/>
              <w:kern w:val="2"/>
              <w:sz w:val="24"/>
              <w:szCs w:val="24"/>
              <w:lang w:eastAsia="es-ES"/>
              <w14:ligatures w14:val="standardContextual"/>
            </w:rPr>
          </w:pPr>
          <w:hyperlink w:anchor="_Toc200896283" w:history="1">
            <w:r w:rsidRPr="00503D09">
              <w:rPr>
                <w:rStyle w:val="Hipervnculo"/>
                <w:noProof/>
              </w:rPr>
              <w:t>5.2 Navegación y búsqueda</w:t>
            </w:r>
            <w:r>
              <w:rPr>
                <w:noProof/>
                <w:webHidden/>
              </w:rPr>
              <w:tab/>
            </w:r>
            <w:r>
              <w:rPr>
                <w:noProof/>
                <w:webHidden/>
              </w:rPr>
              <w:fldChar w:fldCharType="begin"/>
            </w:r>
            <w:r>
              <w:rPr>
                <w:noProof/>
                <w:webHidden/>
              </w:rPr>
              <w:instrText xml:space="preserve"> PAGEREF _Toc200896283 \h </w:instrText>
            </w:r>
            <w:r>
              <w:rPr>
                <w:noProof/>
                <w:webHidden/>
              </w:rPr>
            </w:r>
            <w:r>
              <w:rPr>
                <w:noProof/>
                <w:webHidden/>
              </w:rPr>
              <w:fldChar w:fldCharType="separate"/>
            </w:r>
            <w:r w:rsidR="0046227E">
              <w:rPr>
                <w:noProof/>
                <w:webHidden/>
              </w:rPr>
              <w:t>29</w:t>
            </w:r>
            <w:r>
              <w:rPr>
                <w:noProof/>
                <w:webHidden/>
              </w:rPr>
              <w:fldChar w:fldCharType="end"/>
            </w:r>
          </w:hyperlink>
        </w:p>
        <w:p w14:paraId="14A5189F" w14:textId="624CB23E" w:rsidR="00362F82" w:rsidRDefault="00362F82">
          <w:pPr>
            <w:pStyle w:val="TDC3"/>
            <w:tabs>
              <w:tab w:val="right" w:leader="dot" w:pos="8635"/>
            </w:tabs>
            <w:rPr>
              <w:noProof/>
              <w:kern w:val="2"/>
              <w:sz w:val="24"/>
              <w:szCs w:val="24"/>
              <w:lang w:eastAsia="es-ES"/>
              <w14:ligatures w14:val="standardContextual"/>
            </w:rPr>
          </w:pPr>
          <w:hyperlink w:anchor="_Toc200896284" w:history="1">
            <w:r w:rsidRPr="00503D09">
              <w:rPr>
                <w:rStyle w:val="Hipervnculo"/>
                <w:noProof/>
              </w:rPr>
              <w:t>5.2.1 Buscar recetas en internet</w:t>
            </w:r>
            <w:r>
              <w:rPr>
                <w:noProof/>
                <w:webHidden/>
              </w:rPr>
              <w:tab/>
            </w:r>
            <w:r>
              <w:rPr>
                <w:noProof/>
                <w:webHidden/>
              </w:rPr>
              <w:fldChar w:fldCharType="begin"/>
            </w:r>
            <w:r>
              <w:rPr>
                <w:noProof/>
                <w:webHidden/>
              </w:rPr>
              <w:instrText xml:space="preserve"> PAGEREF _Toc200896284 \h </w:instrText>
            </w:r>
            <w:r>
              <w:rPr>
                <w:noProof/>
                <w:webHidden/>
              </w:rPr>
            </w:r>
            <w:r>
              <w:rPr>
                <w:noProof/>
                <w:webHidden/>
              </w:rPr>
              <w:fldChar w:fldCharType="separate"/>
            </w:r>
            <w:r w:rsidR="0046227E">
              <w:rPr>
                <w:noProof/>
                <w:webHidden/>
              </w:rPr>
              <w:t>29</w:t>
            </w:r>
            <w:r>
              <w:rPr>
                <w:noProof/>
                <w:webHidden/>
              </w:rPr>
              <w:fldChar w:fldCharType="end"/>
            </w:r>
          </w:hyperlink>
        </w:p>
        <w:p w14:paraId="1CAE5498" w14:textId="5BC5A1EA" w:rsidR="00362F82" w:rsidRDefault="00362F82">
          <w:pPr>
            <w:pStyle w:val="TDC2"/>
            <w:tabs>
              <w:tab w:val="right" w:leader="dot" w:pos="8635"/>
            </w:tabs>
            <w:rPr>
              <w:noProof/>
              <w:kern w:val="2"/>
              <w:sz w:val="24"/>
              <w:szCs w:val="24"/>
              <w:lang w:eastAsia="es-ES"/>
              <w14:ligatures w14:val="standardContextual"/>
            </w:rPr>
          </w:pPr>
          <w:hyperlink w:anchor="_Toc200896285" w:history="1">
            <w:r w:rsidRPr="00503D09">
              <w:rPr>
                <w:rStyle w:val="Hipervnculo"/>
                <w:noProof/>
              </w:rPr>
              <w:t>5.3 Gestión de recetas</w:t>
            </w:r>
            <w:r>
              <w:rPr>
                <w:noProof/>
                <w:webHidden/>
              </w:rPr>
              <w:tab/>
            </w:r>
            <w:r>
              <w:rPr>
                <w:noProof/>
                <w:webHidden/>
              </w:rPr>
              <w:fldChar w:fldCharType="begin"/>
            </w:r>
            <w:r>
              <w:rPr>
                <w:noProof/>
                <w:webHidden/>
              </w:rPr>
              <w:instrText xml:space="preserve"> PAGEREF _Toc200896285 \h </w:instrText>
            </w:r>
            <w:r>
              <w:rPr>
                <w:noProof/>
                <w:webHidden/>
              </w:rPr>
            </w:r>
            <w:r>
              <w:rPr>
                <w:noProof/>
                <w:webHidden/>
              </w:rPr>
              <w:fldChar w:fldCharType="separate"/>
            </w:r>
            <w:r w:rsidR="0046227E">
              <w:rPr>
                <w:noProof/>
                <w:webHidden/>
              </w:rPr>
              <w:t>29</w:t>
            </w:r>
            <w:r>
              <w:rPr>
                <w:noProof/>
                <w:webHidden/>
              </w:rPr>
              <w:fldChar w:fldCharType="end"/>
            </w:r>
          </w:hyperlink>
        </w:p>
        <w:p w14:paraId="66F013F9" w14:textId="30509F5D" w:rsidR="00362F82" w:rsidRDefault="00362F82">
          <w:pPr>
            <w:pStyle w:val="TDC3"/>
            <w:tabs>
              <w:tab w:val="right" w:leader="dot" w:pos="8635"/>
            </w:tabs>
            <w:rPr>
              <w:noProof/>
              <w:kern w:val="2"/>
              <w:sz w:val="24"/>
              <w:szCs w:val="24"/>
              <w:lang w:eastAsia="es-ES"/>
              <w14:ligatures w14:val="standardContextual"/>
            </w:rPr>
          </w:pPr>
          <w:hyperlink w:anchor="_Toc200896286" w:history="1">
            <w:r w:rsidRPr="00503D09">
              <w:rPr>
                <w:rStyle w:val="Hipervnculo"/>
                <w:noProof/>
              </w:rPr>
              <w:t>5.3.1 Crear receta</w:t>
            </w:r>
            <w:r>
              <w:rPr>
                <w:noProof/>
                <w:webHidden/>
              </w:rPr>
              <w:tab/>
            </w:r>
            <w:r>
              <w:rPr>
                <w:noProof/>
                <w:webHidden/>
              </w:rPr>
              <w:fldChar w:fldCharType="begin"/>
            </w:r>
            <w:r>
              <w:rPr>
                <w:noProof/>
                <w:webHidden/>
              </w:rPr>
              <w:instrText xml:space="preserve"> PAGEREF _Toc200896286 \h </w:instrText>
            </w:r>
            <w:r>
              <w:rPr>
                <w:noProof/>
                <w:webHidden/>
              </w:rPr>
            </w:r>
            <w:r>
              <w:rPr>
                <w:noProof/>
                <w:webHidden/>
              </w:rPr>
              <w:fldChar w:fldCharType="separate"/>
            </w:r>
            <w:r w:rsidR="0046227E">
              <w:rPr>
                <w:noProof/>
                <w:webHidden/>
              </w:rPr>
              <w:t>29</w:t>
            </w:r>
            <w:r>
              <w:rPr>
                <w:noProof/>
                <w:webHidden/>
              </w:rPr>
              <w:fldChar w:fldCharType="end"/>
            </w:r>
          </w:hyperlink>
        </w:p>
        <w:p w14:paraId="233B1F9C" w14:textId="0143805F" w:rsidR="00362F82" w:rsidRDefault="00362F82">
          <w:pPr>
            <w:pStyle w:val="TDC3"/>
            <w:tabs>
              <w:tab w:val="right" w:leader="dot" w:pos="8635"/>
            </w:tabs>
            <w:rPr>
              <w:noProof/>
              <w:kern w:val="2"/>
              <w:sz w:val="24"/>
              <w:szCs w:val="24"/>
              <w:lang w:eastAsia="es-ES"/>
              <w14:ligatures w14:val="standardContextual"/>
            </w:rPr>
          </w:pPr>
          <w:hyperlink w:anchor="_Toc200896287" w:history="1">
            <w:r w:rsidRPr="00503D09">
              <w:rPr>
                <w:rStyle w:val="Hipervnculo"/>
                <w:noProof/>
              </w:rPr>
              <w:t>5.3.2 Ver, editar y eliminar recetas</w:t>
            </w:r>
            <w:r>
              <w:rPr>
                <w:noProof/>
                <w:webHidden/>
              </w:rPr>
              <w:tab/>
            </w:r>
            <w:r>
              <w:rPr>
                <w:noProof/>
                <w:webHidden/>
              </w:rPr>
              <w:fldChar w:fldCharType="begin"/>
            </w:r>
            <w:r>
              <w:rPr>
                <w:noProof/>
                <w:webHidden/>
              </w:rPr>
              <w:instrText xml:space="preserve"> PAGEREF _Toc200896287 \h </w:instrText>
            </w:r>
            <w:r>
              <w:rPr>
                <w:noProof/>
                <w:webHidden/>
              </w:rPr>
            </w:r>
            <w:r>
              <w:rPr>
                <w:noProof/>
                <w:webHidden/>
              </w:rPr>
              <w:fldChar w:fldCharType="separate"/>
            </w:r>
            <w:r w:rsidR="0046227E">
              <w:rPr>
                <w:noProof/>
                <w:webHidden/>
              </w:rPr>
              <w:t>29</w:t>
            </w:r>
            <w:r>
              <w:rPr>
                <w:noProof/>
                <w:webHidden/>
              </w:rPr>
              <w:fldChar w:fldCharType="end"/>
            </w:r>
          </w:hyperlink>
        </w:p>
        <w:p w14:paraId="2E386995" w14:textId="493F7433" w:rsidR="00362F82" w:rsidRDefault="00362F82">
          <w:pPr>
            <w:pStyle w:val="TDC2"/>
            <w:tabs>
              <w:tab w:val="right" w:leader="dot" w:pos="8635"/>
            </w:tabs>
            <w:rPr>
              <w:noProof/>
              <w:kern w:val="2"/>
              <w:sz w:val="24"/>
              <w:szCs w:val="24"/>
              <w:lang w:eastAsia="es-ES"/>
              <w14:ligatures w14:val="standardContextual"/>
            </w:rPr>
          </w:pPr>
          <w:hyperlink w:anchor="_Toc200896288" w:history="1">
            <w:r w:rsidRPr="00503D09">
              <w:rPr>
                <w:rStyle w:val="Hipervnculo"/>
                <w:noProof/>
              </w:rPr>
              <w:t>5.4 Gestión de notificaciones</w:t>
            </w:r>
            <w:r>
              <w:rPr>
                <w:noProof/>
                <w:webHidden/>
              </w:rPr>
              <w:tab/>
            </w:r>
            <w:r>
              <w:rPr>
                <w:noProof/>
                <w:webHidden/>
              </w:rPr>
              <w:fldChar w:fldCharType="begin"/>
            </w:r>
            <w:r>
              <w:rPr>
                <w:noProof/>
                <w:webHidden/>
              </w:rPr>
              <w:instrText xml:space="preserve"> PAGEREF _Toc200896288 \h </w:instrText>
            </w:r>
            <w:r>
              <w:rPr>
                <w:noProof/>
                <w:webHidden/>
              </w:rPr>
            </w:r>
            <w:r>
              <w:rPr>
                <w:noProof/>
                <w:webHidden/>
              </w:rPr>
              <w:fldChar w:fldCharType="separate"/>
            </w:r>
            <w:r w:rsidR="0046227E">
              <w:rPr>
                <w:noProof/>
                <w:webHidden/>
              </w:rPr>
              <w:t>33</w:t>
            </w:r>
            <w:r>
              <w:rPr>
                <w:noProof/>
                <w:webHidden/>
              </w:rPr>
              <w:fldChar w:fldCharType="end"/>
            </w:r>
          </w:hyperlink>
        </w:p>
        <w:p w14:paraId="45373EAA" w14:textId="65DD3917" w:rsidR="00362F82" w:rsidRDefault="00362F82">
          <w:pPr>
            <w:pStyle w:val="TDC3"/>
            <w:tabs>
              <w:tab w:val="right" w:leader="dot" w:pos="8635"/>
            </w:tabs>
            <w:rPr>
              <w:noProof/>
              <w:kern w:val="2"/>
              <w:sz w:val="24"/>
              <w:szCs w:val="24"/>
              <w:lang w:eastAsia="es-ES"/>
              <w14:ligatures w14:val="standardContextual"/>
            </w:rPr>
          </w:pPr>
          <w:hyperlink w:anchor="_Toc200896289" w:history="1">
            <w:r w:rsidRPr="00503D09">
              <w:rPr>
                <w:rStyle w:val="Hipervnculo"/>
                <w:noProof/>
              </w:rPr>
              <w:t>5.4.1 Nueva notificación</w:t>
            </w:r>
            <w:r>
              <w:rPr>
                <w:noProof/>
                <w:webHidden/>
              </w:rPr>
              <w:tab/>
            </w:r>
            <w:r>
              <w:rPr>
                <w:noProof/>
                <w:webHidden/>
              </w:rPr>
              <w:fldChar w:fldCharType="begin"/>
            </w:r>
            <w:r>
              <w:rPr>
                <w:noProof/>
                <w:webHidden/>
              </w:rPr>
              <w:instrText xml:space="preserve"> PAGEREF _Toc200896289 \h </w:instrText>
            </w:r>
            <w:r>
              <w:rPr>
                <w:noProof/>
                <w:webHidden/>
              </w:rPr>
            </w:r>
            <w:r>
              <w:rPr>
                <w:noProof/>
                <w:webHidden/>
              </w:rPr>
              <w:fldChar w:fldCharType="separate"/>
            </w:r>
            <w:r w:rsidR="0046227E">
              <w:rPr>
                <w:noProof/>
                <w:webHidden/>
              </w:rPr>
              <w:t>33</w:t>
            </w:r>
            <w:r>
              <w:rPr>
                <w:noProof/>
                <w:webHidden/>
              </w:rPr>
              <w:fldChar w:fldCharType="end"/>
            </w:r>
          </w:hyperlink>
        </w:p>
        <w:p w14:paraId="736BC8CF" w14:textId="32FA0B36" w:rsidR="00362F82" w:rsidRDefault="00362F82">
          <w:pPr>
            <w:pStyle w:val="TDC3"/>
            <w:tabs>
              <w:tab w:val="right" w:leader="dot" w:pos="8635"/>
            </w:tabs>
            <w:rPr>
              <w:noProof/>
              <w:kern w:val="2"/>
              <w:sz w:val="24"/>
              <w:szCs w:val="24"/>
              <w:lang w:eastAsia="es-ES"/>
              <w14:ligatures w14:val="standardContextual"/>
            </w:rPr>
          </w:pPr>
          <w:hyperlink w:anchor="_Toc200896290" w:history="1">
            <w:r w:rsidRPr="00503D09">
              <w:rPr>
                <w:rStyle w:val="Hipervnculo"/>
                <w:noProof/>
              </w:rPr>
              <w:t>5.4.2 Ver todas las notificaciones</w:t>
            </w:r>
            <w:r>
              <w:rPr>
                <w:noProof/>
                <w:webHidden/>
              </w:rPr>
              <w:tab/>
            </w:r>
            <w:r>
              <w:rPr>
                <w:noProof/>
                <w:webHidden/>
              </w:rPr>
              <w:fldChar w:fldCharType="begin"/>
            </w:r>
            <w:r>
              <w:rPr>
                <w:noProof/>
                <w:webHidden/>
              </w:rPr>
              <w:instrText xml:space="preserve"> PAGEREF _Toc200896290 \h </w:instrText>
            </w:r>
            <w:r>
              <w:rPr>
                <w:noProof/>
                <w:webHidden/>
              </w:rPr>
            </w:r>
            <w:r>
              <w:rPr>
                <w:noProof/>
                <w:webHidden/>
              </w:rPr>
              <w:fldChar w:fldCharType="separate"/>
            </w:r>
            <w:r w:rsidR="0046227E">
              <w:rPr>
                <w:noProof/>
                <w:webHidden/>
              </w:rPr>
              <w:t>34</w:t>
            </w:r>
            <w:r>
              <w:rPr>
                <w:noProof/>
                <w:webHidden/>
              </w:rPr>
              <w:fldChar w:fldCharType="end"/>
            </w:r>
          </w:hyperlink>
        </w:p>
        <w:p w14:paraId="0903B13A" w14:textId="634D8609" w:rsidR="00362F82" w:rsidRDefault="00362F82">
          <w:pPr>
            <w:pStyle w:val="TDC3"/>
            <w:tabs>
              <w:tab w:val="right" w:leader="dot" w:pos="8635"/>
            </w:tabs>
            <w:rPr>
              <w:noProof/>
              <w:kern w:val="2"/>
              <w:sz w:val="24"/>
              <w:szCs w:val="24"/>
              <w:lang w:eastAsia="es-ES"/>
              <w14:ligatures w14:val="standardContextual"/>
            </w:rPr>
          </w:pPr>
          <w:hyperlink w:anchor="_Toc200896291" w:history="1">
            <w:r w:rsidRPr="00503D09">
              <w:rPr>
                <w:rStyle w:val="Hipervnculo"/>
                <w:noProof/>
              </w:rPr>
              <w:t>5.4.3 Modificar notificación</w:t>
            </w:r>
            <w:r>
              <w:rPr>
                <w:noProof/>
                <w:webHidden/>
              </w:rPr>
              <w:tab/>
            </w:r>
            <w:r>
              <w:rPr>
                <w:noProof/>
                <w:webHidden/>
              </w:rPr>
              <w:fldChar w:fldCharType="begin"/>
            </w:r>
            <w:r>
              <w:rPr>
                <w:noProof/>
                <w:webHidden/>
              </w:rPr>
              <w:instrText xml:space="preserve"> PAGEREF _Toc200896291 \h </w:instrText>
            </w:r>
            <w:r>
              <w:rPr>
                <w:noProof/>
                <w:webHidden/>
              </w:rPr>
            </w:r>
            <w:r>
              <w:rPr>
                <w:noProof/>
                <w:webHidden/>
              </w:rPr>
              <w:fldChar w:fldCharType="separate"/>
            </w:r>
            <w:r w:rsidR="0046227E">
              <w:rPr>
                <w:noProof/>
                <w:webHidden/>
              </w:rPr>
              <w:t>35</w:t>
            </w:r>
            <w:r>
              <w:rPr>
                <w:noProof/>
                <w:webHidden/>
              </w:rPr>
              <w:fldChar w:fldCharType="end"/>
            </w:r>
          </w:hyperlink>
        </w:p>
        <w:p w14:paraId="6DB2B3A4" w14:textId="3BC25C60" w:rsidR="00362F82" w:rsidRDefault="00362F82">
          <w:pPr>
            <w:pStyle w:val="TDC3"/>
            <w:tabs>
              <w:tab w:val="right" w:leader="dot" w:pos="8635"/>
            </w:tabs>
            <w:rPr>
              <w:noProof/>
              <w:kern w:val="2"/>
              <w:sz w:val="24"/>
              <w:szCs w:val="24"/>
              <w:lang w:eastAsia="es-ES"/>
              <w14:ligatures w14:val="standardContextual"/>
            </w:rPr>
          </w:pPr>
          <w:hyperlink w:anchor="_Toc200896292" w:history="1">
            <w:r w:rsidRPr="00503D09">
              <w:rPr>
                <w:rStyle w:val="Hipervnculo"/>
                <w:noProof/>
              </w:rPr>
              <w:t>5.4.4 Eliminar notificación</w:t>
            </w:r>
            <w:r>
              <w:rPr>
                <w:noProof/>
                <w:webHidden/>
              </w:rPr>
              <w:tab/>
            </w:r>
            <w:r>
              <w:rPr>
                <w:noProof/>
                <w:webHidden/>
              </w:rPr>
              <w:fldChar w:fldCharType="begin"/>
            </w:r>
            <w:r>
              <w:rPr>
                <w:noProof/>
                <w:webHidden/>
              </w:rPr>
              <w:instrText xml:space="preserve"> PAGEREF _Toc200896292 \h </w:instrText>
            </w:r>
            <w:r>
              <w:rPr>
                <w:noProof/>
                <w:webHidden/>
              </w:rPr>
            </w:r>
            <w:r>
              <w:rPr>
                <w:noProof/>
                <w:webHidden/>
              </w:rPr>
              <w:fldChar w:fldCharType="separate"/>
            </w:r>
            <w:r w:rsidR="0046227E">
              <w:rPr>
                <w:noProof/>
                <w:webHidden/>
              </w:rPr>
              <w:t>36</w:t>
            </w:r>
            <w:r>
              <w:rPr>
                <w:noProof/>
                <w:webHidden/>
              </w:rPr>
              <w:fldChar w:fldCharType="end"/>
            </w:r>
          </w:hyperlink>
        </w:p>
        <w:p w14:paraId="7BA295E8" w14:textId="0ABADA55" w:rsidR="00362F82" w:rsidRDefault="00362F82">
          <w:pPr>
            <w:pStyle w:val="TDC3"/>
            <w:tabs>
              <w:tab w:val="right" w:leader="dot" w:pos="8635"/>
            </w:tabs>
            <w:rPr>
              <w:noProof/>
              <w:kern w:val="2"/>
              <w:sz w:val="24"/>
              <w:szCs w:val="24"/>
              <w:lang w:eastAsia="es-ES"/>
              <w14:ligatures w14:val="standardContextual"/>
            </w:rPr>
          </w:pPr>
          <w:hyperlink w:anchor="_Toc200896293" w:history="1">
            <w:r w:rsidRPr="00503D09">
              <w:rPr>
                <w:rStyle w:val="Hipervnculo"/>
                <w:noProof/>
              </w:rPr>
              <w:t>5.4.5 Mis notificaciones</w:t>
            </w:r>
            <w:r>
              <w:rPr>
                <w:noProof/>
                <w:webHidden/>
              </w:rPr>
              <w:tab/>
            </w:r>
            <w:r>
              <w:rPr>
                <w:noProof/>
                <w:webHidden/>
              </w:rPr>
              <w:fldChar w:fldCharType="begin"/>
            </w:r>
            <w:r>
              <w:rPr>
                <w:noProof/>
                <w:webHidden/>
              </w:rPr>
              <w:instrText xml:space="preserve"> PAGEREF _Toc200896293 \h </w:instrText>
            </w:r>
            <w:r>
              <w:rPr>
                <w:noProof/>
                <w:webHidden/>
              </w:rPr>
            </w:r>
            <w:r>
              <w:rPr>
                <w:noProof/>
                <w:webHidden/>
              </w:rPr>
              <w:fldChar w:fldCharType="separate"/>
            </w:r>
            <w:r w:rsidR="0046227E">
              <w:rPr>
                <w:noProof/>
                <w:webHidden/>
              </w:rPr>
              <w:t>38</w:t>
            </w:r>
            <w:r>
              <w:rPr>
                <w:noProof/>
                <w:webHidden/>
              </w:rPr>
              <w:fldChar w:fldCharType="end"/>
            </w:r>
          </w:hyperlink>
        </w:p>
        <w:p w14:paraId="275DE4E3" w14:textId="3E299F8B" w:rsidR="00362F82" w:rsidRDefault="00362F82">
          <w:pPr>
            <w:pStyle w:val="TDC3"/>
            <w:tabs>
              <w:tab w:val="right" w:leader="dot" w:pos="8635"/>
            </w:tabs>
            <w:rPr>
              <w:noProof/>
              <w:kern w:val="2"/>
              <w:sz w:val="24"/>
              <w:szCs w:val="24"/>
              <w:lang w:eastAsia="es-ES"/>
              <w14:ligatures w14:val="standardContextual"/>
            </w:rPr>
          </w:pPr>
          <w:hyperlink w:anchor="_Toc200896294" w:history="1">
            <w:r w:rsidRPr="00503D09">
              <w:rPr>
                <w:rStyle w:val="Hipervnculo"/>
                <w:noProof/>
              </w:rPr>
              <w:t>5.4.6 Ver solo notificaciones no leídas</w:t>
            </w:r>
            <w:r>
              <w:rPr>
                <w:noProof/>
                <w:webHidden/>
              </w:rPr>
              <w:tab/>
            </w:r>
            <w:r>
              <w:rPr>
                <w:noProof/>
                <w:webHidden/>
              </w:rPr>
              <w:fldChar w:fldCharType="begin"/>
            </w:r>
            <w:r>
              <w:rPr>
                <w:noProof/>
                <w:webHidden/>
              </w:rPr>
              <w:instrText xml:space="preserve"> PAGEREF _Toc200896294 \h </w:instrText>
            </w:r>
            <w:r>
              <w:rPr>
                <w:noProof/>
                <w:webHidden/>
              </w:rPr>
            </w:r>
            <w:r>
              <w:rPr>
                <w:noProof/>
                <w:webHidden/>
              </w:rPr>
              <w:fldChar w:fldCharType="separate"/>
            </w:r>
            <w:r w:rsidR="0046227E">
              <w:rPr>
                <w:noProof/>
                <w:webHidden/>
              </w:rPr>
              <w:t>38</w:t>
            </w:r>
            <w:r>
              <w:rPr>
                <w:noProof/>
                <w:webHidden/>
              </w:rPr>
              <w:fldChar w:fldCharType="end"/>
            </w:r>
          </w:hyperlink>
        </w:p>
        <w:p w14:paraId="582298D4" w14:textId="1FF5C505" w:rsidR="00362F82" w:rsidRDefault="00362F82">
          <w:pPr>
            <w:pStyle w:val="TDC2"/>
            <w:tabs>
              <w:tab w:val="right" w:leader="dot" w:pos="8635"/>
            </w:tabs>
            <w:rPr>
              <w:noProof/>
              <w:kern w:val="2"/>
              <w:sz w:val="24"/>
              <w:szCs w:val="24"/>
              <w:lang w:eastAsia="es-ES"/>
              <w14:ligatures w14:val="standardContextual"/>
            </w:rPr>
          </w:pPr>
          <w:hyperlink w:anchor="_Toc200896295" w:history="1">
            <w:r w:rsidRPr="00503D09">
              <w:rPr>
                <w:rStyle w:val="Hipervnculo"/>
                <w:noProof/>
              </w:rPr>
              <w:t>5.5 Gestión de concursos</w:t>
            </w:r>
            <w:r>
              <w:rPr>
                <w:noProof/>
                <w:webHidden/>
              </w:rPr>
              <w:tab/>
            </w:r>
            <w:r>
              <w:rPr>
                <w:noProof/>
                <w:webHidden/>
              </w:rPr>
              <w:fldChar w:fldCharType="begin"/>
            </w:r>
            <w:r>
              <w:rPr>
                <w:noProof/>
                <w:webHidden/>
              </w:rPr>
              <w:instrText xml:space="preserve"> PAGEREF _Toc200896295 \h </w:instrText>
            </w:r>
            <w:r>
              <w:rPr>
                <w:noProof/>
                <w:webHidden/>
              </w:rPr>
            </w:r>
            <w:r>
              <w:rPr>
                <w:noProof/>
                <w:webHidden/>
              </w:rPr>
              <w:fldChar w:fldCharType="separate"/>
            </w:r>
            <w:r w:rsidR="0046227E">
              <w:rPr>
                <w:noProof/>
                <w:webHidden/>
              </w:rPr>
              <w:t>38</w:t>
            </w:r>
            <w:r>
              <w:rPr>
                <w:noProof/>
                <w:webHidden/>
              </w:rPr>
              <w:fldChar w:fldCharType="end"/>
            </w:r>
          </w:hyperlink>
        </w:p>
        <w:p w14:paraId="424DD7FB" w14:textId="76B71D69" w:rsidR="00362F82" w:rsidRDefault="00362F82">
          <w:pPr>
            <w:pStyle w:val="TDC3"/>
            <w:tabs>
              <w:tab w:val="right" w:leader="dot" w:pos="8635"/>
            </w:tabs>
            <w:rPr>
              <w:noProof/>
              <w:kern w:val="2"/>
              <w:sz w:val="24"/>
              <w:szCs w:val="24"/>
              <w:lang w:eastAsia="es-ES"/>
              <w14:ligatures w14:val="standardContextual"/>
            </w:rPr>
          </w:pPr>
          <w:hyperlink w:anchor="_Toc200896296" w:history="1">
            <w:r w:rsidRPr="00503D09">
              <w:rPr>
                <w:rStyle w:val="Hipervnculo"/>
                <w:noProof/>
              </w:rPr>
              <w:t>5.5.1 Crear, editar o eliminar concursos.</w:t>
            </w:r>
            <w:r>
              <w:rPr>
                <w:noProof/>
                <w:webHidden/>
              </w:rPr>
              <w:tab/>
            </w:r>
            <w:r>
              <w:rPr>
                <w:noProof/>
                <w:webHidden/>
              </w:rPr>
              <w:fldChar w:fldCharType="begin"/>
            </w:r>
            <w:r>
              <w:rPr>
                <w:noProof/>
                <w:webHidden/>
              </w:rPr>
              <w:instrText xml:space="preserve"> PAGEREF _Toc200896296 \h </w:instrText>
            </w:r>
            <w:r>
              <w:rPr>
                <w:noProof/>
                <w:webHidden/>
              </w:rPr>
            </w:r>
            <w:r>
              <w:rPr>
                <w:noProof/>
                <w:webHidden/>
              </w:rPr>
              <w:fldChar w:fldCharType="separate"/>
            </w:r>
            <w:r w:rsidR="0046227E">
              <w:rPr>
                <w:noProof/>
                <w:webHidden/>
              </w:rPr>
              <w:t>38</w:t>
            </w:r>
            <w:r>
              <w:rPr>
                <w:noProof/>
                <w:webHidden/>
              </w:rPr>
              <w:fldChar w:fldCharType="end"/>
            </w:r>
          </w:hyperlink>
        </w:p>
        <w:p w14:paraId="3F637F4A" w14:textId="40AFC3F1" w:rsidR="00362F82" w:rsidRDefault="00362F82">
          <w:pPr>
            <w:pStyle w:val="TDC2"/>
            <w:tabs>
              <w:tab w:val="right" w:leader="dot" w:pos="8635"/>
            </w:tabs>
            <w:rPr>
              <w:noProof/>
              <w:kern w:val="2"/>
              <w:sz w:val="24"/>
              <w:szCs w:val="24"/>
              <w:lang w:eastAsia="es-ES"/>
              <w14:ligatures w14:val="standardContextual"/>
            </w:rPr>
          </w:pPr>
          <w:hyperlink w:anchor="_Toc200896297" w:history="1">
            <w:r w:rsidRPr="00503D09">
              <w:rPr>
                <w:rStyle w:val="Hipervnculo"/>
                <w:noProof/>
              </w:rPr>
              <w:t>5.6 Estadísticas y reportes</w:t>
            </w:r>
            <w:r>
              <w:rPr>
                <w:noProof/>
                <w:webHidden/>
              </w:rPr>
              <w:tab/>
            </w:r>
            <w:r>
              <w:rPr>
                <w:noProof/>
                <w:webHidden/>
              </w:rPr>
              <w:fldChar w:fldCharType="begin"/>
            </w:r>
            <w:r>
              <w:rPr>
                <w:noProof/>
                <w:webHidden/>
              </w:rPr>
              <w:instrText xml:space="preserve"> PAGEREF _Toc200896297 \h </w:instrText>
            </w:r>
            <w:r>
              <w:rPr>
                <w:noProof/>
                <w:webHidden/>
              </w:rPr>
            </w:r>
            <w:r>
              <w:rPr>
                <w:noProof/>
                <w:webHidden/>
              </w:rPr>
              <w:fldChar w:fldCharType="separate"/>
            </w:r>
            <w:r w:rsidR="0046227E">
              <w:rPr>
                <w:noProof/>
                <w:webHidden/>
              </w:rPr>
              <w:t>39</w:t>
            </w:r>
            <w:r>
              <w:rPr>
                <w:noProof/>
                <w:webHidden/>
              </w:rPr>
              <w:fldChar w:fldCharType="end"/>
            </w:r>
          </w:hyperlink>
        </w:p>
        <w:p w14:paraId="6717222E" w14:textId="4BA33732" w:rsidR="00362F82" w:rsidRDefault="00362F82">
          <w:pPr>
            <w:pStyle w:val="TDC3"/>
            <w:tabs>
              <w:tab w:val="right" w:leader="dot" w:pos="8635"/>
            </w:tabs>
            <w:rPr>
              <w:noProof/>
              <w:kern w:val="2"/>
              <w:sz w:val="24"/>
              <w:szCs w:val="24"/>
              <w:lang w:eastAsia="es-ES"/>
              <w14:ligatures w14:val="standardContextual"/>
            </w:rPr>
          </w:pPr>
          <w:hyperlink w:anchor="_Toc200896298" w:history="1">
            <w:r w:rsidRPr="00503D09">
              <w:rPr>
                <w:rStyle w:val="Hipervnculo"/>
                <w:noProof/>
              </w:rPr>
              <w:t>5.6.1 Consultar estadísticas de uso (número de recetas, usuarios activos, etc.).</w:t>
            </w:r>
            <w:r>
              <w:rPr>
                <w:noProof/>
                <w:webHidden/>
              </w:rPr>
              <w:tab/>
            </w:r>
            <w:r>
              <w:rPr>
                <w:noProof/>
                <w:webHidden/>
              </w:rPr>
              <w:fldChar w:fldCharType="begin"/>
            </w:r>
            <w:r>
              <w:rPr>
                <w:noProof/>
                <w:webHidden/>
              </w:rPr>
              <w:instrText xml:space="preserve"> PAGEREF _Toc200896298 \h </w:instrText>
            </w:r>
            <w:r>
              <w:rPr>
                <w:noProof/>
                <w:webHidden/>
              </w:rPr>
            </w:r>
            <w:r>
              <w:rPr>
                <w:noProof/>
                <w:webHidden/>
              </w:rPr>
              <w:fldChar w:fldCharType="separate"/>
            </w:r>
            <w:r w:rsidR="0046227E">
              <w:rPr>
                <w:noProof/>
                <w:webHidden/>
              </w:rPr>
              <w:t>39</w:t>
            </w:r>
            <w:r>
              <w:rPr>
                <w:noProof/>
                <w:webHidden/>
              </w:rPr>
              <w:fldChar w:fldCharType="end"/>
            </w:r>
          </w:hyperlink>
        </w:p>
        <w:p w14:paraId="7D8738EA" w14:textId="644A67A0" w:rsidR="00362F82" w:rsidRDefault="00362F82">
          <w:pPr>
            <w:pStyle w:val="TDC1"/>
            <w:tabs>
              <w:tab w:val="right" w:leader="dot" w:pos="8635"/>
            </w:tabs>
            <w:rPr>
              <w:noProof/>
              <w:kern w:val="2"/>
              <w:sz w:val="24"/>
              <w:szCs w:val="24"/>
              <w:lang w:eastAsia="es-ES"/>
              <w14:ligatures w14:val="standardContextual"/>
            </w:rPr>
          </w:pPr>
          <w:hyperlink w:anchor="_Toc200896299" w:history="1">
            <w:r w:rsidRPr="00503D09">
              <w:rPr>
                <w:rStyle w:val="Hipervnculo"/>
                <w:noProof/>
              </w:rPr>
              <w:t>6 Preguntas frecuentes</w:t>
            </w:r>
            <w:r>
              <w:rPr>
                <w:noProof/>
                <w:webHidden/>
              </w:rPr>
              <w:tab/>
            </w:r>
            <w:r>
              <w:rPr>
                <w:noProof/>
                <w:webHidden/>
              </w:rPr>
              <w:fldChar w:fldCharType="begin"/>
            </w:r>
            <w:r>
              <w:rPr>
                <w:noProof/>
                <w:webHidden/>
              </w:rPr>
              <w:instrText xml:space="preserve"> PAGEREF _Toc200896299 \h </w:instrText>
            </w:r>
            <w:r>
              <w:rPr>
                <w:noProof/>
                <w:webHidden/>
              </w:rPr>
            </w:r>
            <w:r>
              <w:rPr>
                <w:noProof/>
                <w:webHidden/>
              </w:rPr>
              <w:fldChar w:fldCharType="separate"/>
            </w:r>
            <w:r w:rsidR="0046227E">
              <w:rPr>
                <w:noProof/>
                <w:webHidden/>
              </w:rPr>
              <w:t>40</w:t>
            </w:r>
            <w:r>
              <w:rPr>
                <w:noProof/>
                <w:webHidden/>
              </w:rPr>
              <w:fldChar w:fldCharType="end"/>
            </w:r>
          </w:hyperlink>
        </w:p>
        <w:p w14:paraId="479F7307" w14:textId="777C5751" w:rsidR="00362F82" w:rsidRDefault="00362F82">
          <w:pPr>
            <w:pStyle w:val="TDC2"/>
            <w:tabs>
              <w:tab w:val="right" w:leader="dot" w:pos="8635"/>
            </w:tabs>
            <w:rPr>
              <w:noProof/>
              <w:kern w:val="2"/>
              <w:sz w:val="24"/>
              <w:szCs w:val="24"/>
              <w:lang w:eastAsia="es-ES"/>
              <w14:ligatures w14:val="standardContextual"/>
            </w:rPr>
          </w:pPr>
          <w:hyperlink w:anchor="_Toc200896300" w:history="1">
            <w:r w:rsidRPr="00503D09">
              <w:rPr>
                <w:rStyle w:val="Hipervnculo"/>
                <w:noProof/>
              </w:rPr>
              <w:t>6.1 ¿Cómo recupero mi contraseña?</w:t>
            </w:r>
            <w:r>
              <w:rPr>
                <w:noProof/>
                <w:webHidden/>
              </w:rPr>
              <w:tab/>
            </w:r>
            <w:r>
              <w:rPr>
                <w:noProof/>
                <w:webHidden/>
              </w:rPr>
              <w:fldChar w:fldCharType="begin"/>
            </w:r>
            <w:r>
              <w:rPr>
                <w:noProof/>
                <w:webHidden/>
              </w:rPr>
              <w:instrText xml:space="preserve"> PAGEREF _Toc200896300 \h </w:instrText>
            </w:r>
            <w:r>
              <w:rPr>
                <w:noProof/>
                <w:webHidden/>
              </w:rPr>
            </w:r>
            <w:r>
              <w:rPr>
                <w:noProof/>
                <w:webHidden/>
              </w:rPr>
              <w:fldChar w:fldCharType="separate"/>
            </w:r>
            <w:r w:rsidR="0046227E">
              <w:rPr>
                <w:noProof/>
                <w:webHidden/>
              </w:rPr>
              <w:t>40</w:t>
            </w:r>
            <w:r>
              <w:rPr>
                <w:noProof/>
                <w:webHidden/>
              </w:rPr>
              <w:fldChar w:fldCharType="end"/>
            </w:r>
          </w:hyperlink>
        </w:p>
        <w:p w14:paraId="4B0C9D7F" w14:textId="346DD6FF" w:rsidR="00362F82" w:rsidRDefault="00362F82">
          <w:pPr>
            <w:pStyle w:val="TDC2"/>
            <w:tabs>
              <w:tab w:val="right" w:leader="dot" w:pos="8635"/>
            </w:tabs>
            <w:rPr>
              <w:noProof/>
              <w:kern w:val="2"/>
              <w:sz w:val="24"/>
              <w:szCs w:val="24"/>
              <w:lang w:eastAsia="es-ES"/>
              <w14:ligatures w14:val="standardContextual"/>
            </w:rPr>
          </w:pPr>
          <w:hyperlink w:anchor="_Toc200896301" w:history="1">
            <w:r w:rsidRPr="00503D09">
              <w:rPr>
                <w:rStyle w:val="Hipervnculo"/>
                <w:noProof/>
              </w:rPr>
              <w:t>6.2 ¿Cómo participo en un concurso?</w:t>
            </w:r>
            <w:r>
              <w:rPr>
                <w:noProof/>
                <w:webHidden/>
              </w:rPr>
              <w:tab/>
            </w:r>
            <w:r>
              <w:rPr>
                <w:noProof/>
                <w:webHidden/>
              </w:rPr>
              <w:fldChar w:fldCharType="begin"/>
            </w:r>
            <w:r>
              <w:rPr>
                <w:noProof/>
                <w:webHidden/>
              </w:rPr>
              <w:instrText xml:space="preserve"> PAGEREF _Toc200896301 \h </w:instrText>
            </w:r>
            <w:r>
              <w:rPr>
                <w:noProof/>
                <w:webHidden/>
              </w:rPr>
            </w:r>
            <w:r>
              <w:rPr>
                <w:noProof/>
                <w:webHidden/>
              </w:rPr>
              <w:fldChar w:fldCharType="separate"/>
            </w:r>
            <w:r w:rsidR="0046227E">
              <w:rPr>
                <w:noProof/>
                <w:webHidden/>
              </w:rPr>
              <w:t>41</w:t>
            </w:r>
            <w:r>
              <w:rPr>
                <w:noProof/>
                <w:webHidden/>
              </w:rPr>
              <w:fldChar w:fldCharType="end"/>
            </w:r>
          </w:hyperlink>
        </w:p>
        <w:p w14:paraId="3E02F5B1" w14:textId="7C696E70" w:rsidR="00362F82" w:rsidRDefault="00362F82">
          <w:pPr>
            <w:pStyle w:val="TDC2"/>
            <w:tabs>
              <w:tab w:val="right" w:leader="dot" w:pos="8635"/>
            </w:tabs>
            <w:rPr>
              <w:noProof/>
              <w:kern w:val="2"/>
              <w:sz w:val="24"/>
              <w:szCs w:val="24"/>
              <w:lang w:eastAsia="es-ES"/>
              <w14:ligatures w14:val="standardContextual"/>
            </w:rPr>
          </w:pPr>
          <w:hyperlink w:anchor="_Toc200896302" w:history="1">
            <w:r w:rsidRPr="00503D09">
              <w:rPr>
                <w:rStyle w:val="Hipervnculo"/>
                <w:noProof/>
              </w:rPr>
              <w:t>6.3 ¿Por qué no puedo editar una receta de otro usuario?</w:t>
            </w:r>
            <w:r>
              <w:rPr>
                <w:noProof/>
                <w:webHidden/>
              </w:rPr>
              <w:tab/>
            </w:r>
            <w:r>
              <w:rPr>
                <w:noProof/>
                <w:webHidden/>
              </w:rPr>
              <w:fldChar w:fldCharType="begin"/>
            </w:r>
            <w:r>
              <w:rPr>
                <w:noProof/>
                <w:webHidden/>
              </w:rPr>
              <w:instrText xml:space="preserve"> PAGEREF _Toc200896302 \h </w:instrText>
            </w:r>
            <w:r>
              <w:rPr>
                <w:noProof/>
                <w:webHidden/>
              </w:rPr>
            </w:r>
            <w:r>
              <w:rPr>
                <w:noProof/>
                <w:webHidden/>
              </w:rPr>
              <w:fldChar w:fldCharType="separate"/>
            </w:r>
            <w:r w:rsidR="0046227E">
              <w:rPr>
                <w:noProof/>
                <w:webHidden/>
              </w:rPr>
              <w:t>41</w:t>
            </w:r>
            <w:r>
              <w:rPr>
                <w:noProof/>
                <w:webHidden/>
              </w:rPr>
              <w:fldChar w:fldCharType="end"/>
            </w:r>
          </w:hyperlink>
        </w:p>
        <w:p w14:paraId="12985800" w14:textId="75F9163B" w:rsidR="00362F82" w:rsidRDefault="00362F82">
          <w:pPr>
            <w:pStyle w:val="TDC2"/>
            <w:tabs>
              <w:tab w:val="right" w:leader="dot" w:pos="8635"/>
            </w:tabs>
            <w:rPr>
              <w:noProof/>
              <w:kern w:val="2"/>
              <w:sz w:val="24"/>
              <w:szCs w:val="24"/>
              <w:lang w:eastAsia="es-ES"/>
              <w14:ligatures w14:val="standardContextual"/>
            </w:rPr>
          </w:pPr>
          <w:hyperlink w:anchor="_Toc200896303" w:history="1">
            <w:r w:rsidRPr="00503D09">
              <w:rPr>
                <w:rStyle w:val="Hipervnculo"/>
                <w:noProof/>
              </w:rPr>
              <w:t>6.4 ¿No encuentras la pregunta que buscas?</w:t>
            </w:r>
            <w:r>
              <w:rPr>
                <w:noProof/>
                <w:webHidden/>
              </w:rPr>
              <w:tab/>
            </w:r>
            <w:r>
              <w:rPr>
                <w:noProof/>
                <w:webHidden/>
              </w:rPr>
              <w:fldChar w:fldCharType="begin"/>
            </w:r>
            <w:r>
              <w:rPr>
                <w:noProof/>
                <w:webHidden/>
              </w:rPr>
              <w:instrText xml:space="preserve"> PAGEREF _Toc200896303 \h </w:instrText>
            </w:r>
            <w:r>
              <w:rPr>
                <w:noProof/>
                <w:webHidden/>
              </w:rPr>
            </w:r>
            <w:r>
              <w:rPr>
                <w:noProof/>
                <w:webHidden/>
              </w:rPr>
              <w:fldChar w:fldCharType="separate"/>
            </w:r>
            <w:r w:rsidR="0046227E">
              <w:rPr>
                <w:noProof/>
                <w:webHidden/>
              </w:rPr>
              <w:t>41</w:t>
            </w:r>
            <w:r>
              <w:rPr>
                <w:noProof/>
                <w:webHidden/>
              </w:rPr>
              <w:fldChar w:fldCharType="end"/>
            </w:r>
          </w:hyperlink>
        </w:p>
        <w:p w14:paraId="7974C386" w14:textId="1CEEC112" w:rsidR="00362F82" w:rsidRDefault="00362F82">
          <w:pPr>
            <w:pStyle w:val="TDC1"/>
            <w:tabs>
              <w:tab w:val="right" w:leader="dot" w:pos="8635"/>
            </w:tabs>
            <w:rPr>
              <w:noProof/>
              <w:kern w:val="2"/>
              <w:sz w:val="24"/>
              <w:szCs w:val="24"/>
              <w:lang w:eastAsia="es-ES"/>
              <w14:ligatures w14:val="standardContextual"/>
            </w:rPr>
          </w:pPr>
          <w:hyperlink w:anchor="_Toc200896304" w:history="1">
            <w:r w:rsidRPr="00503D09">
              <w:rPr>
                <w:rStyle w:val="Hipervnculo"/>
                <w:noProof/>
              </w:rPr>
              <w:t>7 Contacto y soporte</w:t>
            </w:r>
            <w:r>
              <w:rPr>
                <w:noProof/>
                <w:webHidden/>
              </w:rPr>
              <w:tab/>
            </w:r>
            <w:r>
              <w:rPr>
                <w:noProof/>
                <w:webHidden/>
              </w:rPr>
              <w:fldChar w:fldCharType="begin"/>
            </w:r>
            <w:r>
              <w:rPr>
                <w:noProof/>
                <w:webHidden/>
              </w:rPr>
              <w:instrText xml:space="preserve"> PAGEREF _Toc200896304 \h </w:instrText>
            </w:r>
            <w:r>
              <w:rPr>
                <w:noProof/>
                <w:webHidden/>
              </w:rPr>
            </w:r>
            <w:r>
              <w:rPr>
                <w:noProof/>
                <w:webHidden/>
              </w:rPr>
              <w:fldChar w:fldCharType="separate"/>
            </w:r>
            <w:r w:rsidR="0046227E">
              <w:rPr>
                <w:noProof/>
                <w:webHidden/>
              </w:rPr>
              <w:t>42</w:t>
            </w:r>
            <w:r>
              <w:rPr>
                <w:noProof/>
                <w:webHidden/>
              </w:rPr>
              <w:fldChar w:fldCharType="end"/>
            </w:r>
          </w:hyperlink>
        </w:p>
        <w:p w14:paraId="35C09F83" w14:textId="0F7DEF7B" w:rsidR="00E24575" w:rsidRDefault="00E24575" w:rsidP="009C5C5D">
          <w:pPr>
            <w:jc w:val="both"/>
          </w:pPr>
          <w:r>
            <w:rPr>
              <w:b/>
              <w:bCs/>
            </w:rPr>
            <w:fldChar w:fldCharType="end"/>
          </w:r>
        </w:p>
      </w:sdtContent>
    </w:sdt>
    <w:p w14:paraId="39B4373D" w14:textId="42A47E31" w:rsidR="00E24575" w:rsidRDefault="00C56CCA" w:rsidP="007547C7">
      <w:pPr>
        <w:pStyle w:val="Ttulo1"/>
        <w:pageBreakBefore/>
        <w:jc w:val="both"/>
        <w:rPr>
          <w:rStyle w:val="Ttulo1Car"/>
        </w:rPr>
      </w:pPr>
      <w:bookmarkStart w:id="3" w:name="_Toc200896253"/>
      <w:r>
        <w:rPr>
          <w:rStyle w:val="Ttulo1Car"/>
        </w:rPr>
        <w:lastRenderedPageBreak/>
        <w:t>Introducción</w:t>
      </w:r>
      <w:bookmarkEnd w:id="3"/>
      <w:r>
        <w:rPr>
          <w:rStyle w:val="Ttulo1Car"/>
        </w:rPr>
        <w:t xml:space="preserve"> </w:t>
      </w:r>
    </w:p>
    <w:p w14:paraId="082F240E" w14:textId="77777777" w:rsidR="00DE5462" w:rsidRDefault="00DE5462" w:rsidP="009C5C5D">
      <w:pPr>
        <w:jc w:val="both"/>
      </w:pPr>
    </w:p>
    <w:p w14:paraId="48ED34BC" w14:textId="77777777" w:rsidR="00F53D23" w:rsidRDefault="00FB4A15" w:rsidP="009C5C5D">
      <w:pPr>
        <w:jc w:val="both"/>
      </w:pPr>
      <w:r w:rsidRPr="00FB4A15">
        <w:t xml:space="preserve">Bienvenido a </w:t>
      </w:r>
      <w:proofErr w:type="spellStart"/>
      <w:r w:rsidRPr="00FB4A15">
        <w:t>Recipedium</w:t>
      </w:r>
      <w:proofErr w:type="spellEnd"/>
      <w:r w:rsidRPr="00FB4A15">
        <w:t xml:space="preserve">, la plataforma para compartir, descubrir y gestionar recetas de cocina. </w:t>
      </w:r>
    </w:p>
    <w:p w14:paraId="0AD07AB4" w14:textId="066043F3" w:rsidR="00DE6DB2" w:rsidRDefault="00DE6DB2" w:rsidP="009C5C5D">
      <w:pPr>
        <w:jc w:val="both"/>
      </w:pPr>
      <w:r>
        <w:t xml:space="preserve">A pesar de tratarse de una aplicación </w:t>
      </w:r>
      <w:r w:rsidR="00F53D23">
        <w:t>de fácil manejo</w:t>
      </w:r>
      <w:r>
        <w:t xml:space="preserve"> y muy intuitiva, se ha desarrollado </w:t>
      </w:r>
      <w:r w:rsidR="00F53D23">
        <w:t xml:space="preserve">este </w:t>
      </w:r>
      <w:r w:rsidR="00FB4A15" w:rsidRPr="00FB4A15">
        <w:t>manual</w:t>
      </w:r>
      <w:r>
        <w:t xml:space="preserve"> para hacer la experiencia del usuario</w:t>
      </w:r>
      <w:r w:rsidR="00C55E34">
        <w:t xml:space="preserve"> aún</w:t>
      </w:r>
      <w:r>
        <w:t xml:space="preserve"> más agradable</w:t>
      </w:r>
      <w:r w:rsidR="00F53D23">
        <w:t xml:space="preserve"> y sencilla</w:t>
      </w:r>
      <w:r>
        <w:t>.</w:t>
      </w:r>
    </w:p>
    <w:p w14:paraId="18369709" w14:textId="20ED12A8" w:rsidR="00DE6DB2" w:rsidRDefault="00F53D23" w:rsidP="009C5C5D">
      <w:pPr>
        <w:jc w:val="both"/>
      </w:pPr>
      <w:r>
        <w:t xml:space="preserve">El presente manual </w:t>
      </w:r>
      <w:r w:rsidR="00FB4A15" w:rsidRPr="00FB4A15">
        <w:t>describe</w:t>
      </w:r>
      <w:r>
        <w:t xml:space="preserve"> de forma clara y rápida,</w:t>
      </w:r>
      <w:r w:rsidR="00FB4A15" w:rsidRPr="00FB4A15">
        <w:t xml:space="preserve"> el uso de la aplicación tanto</w:t>
      </w:r>
      <w:r w:rsidR="00DE6DB2">
        <w:t xml:space="preserve"> en aquellas páginas externas,</w:t>
      </w:r>
      <w:r>
        <w:t xml:space="preserve"> las cuales son</w:t>
      </w:r>
      <w:r w:rsidR="00DE6DB2">
        <w:t xml:space="preserve"> de acceso público</w:t>
      </w:r>
      <w:r>
        <w:t>,</w:t>
      </w:r>
      <w:r w:rsidR="00DE6DB2">
        <w:t xml:space="preserve"> como en las internas</w:t>
      </w:r>
      <w:r>
        <w:t xml:space="preserve"> del sitio web</w:t>
      </w:r>
      <w:r w:rsidR="00DE6DB2">
        <w:t>, exclusivas para usuarios registrados (tipo administrador y tipo cliente</w:t>
      </w:r>
      <w:r>
        <w:t>).</w:t>
      </w:r>
      <w:r w:rsidR="00DE6DB2">
        <w:t xml:space="preserve"> </w:t>
      </w:r>
    </w:p>
    <w:p w14:paraId="66E0C0D7" w14:textId="361B7162" w:rsidR="0044703A" w:rsidRDefault="0044703A" w:rsidP="009C5C5D">
      <w:pPr>
        <w:jc w:val="both"/>
      </w:pPr>
      <w:r>
        <w:t>Además</w:t>
      </w:r>
      <w:r w:rsidR="00C55E34">
        <w:t>,</w:t>
      </w:r>
      <w:r>
        <w:t xml:space="preserve"> la navegación por el sitio se puede hacer con el ratón o con el botón de tabulación para aquellas personas con limitación de movilidad.</w:t>
      </w:r>
    </w:p>
    <w:p w14:paraId="64C87969" w14:textId="48E48799" w:rsidR="004748E2" w:rsidRDefault="00CD2784" w:rsidP="003B3015">
      <w:pPr>
        <w:pStyle w:val="Ttulo1"/>
        <w:pageBreakBefore/>
        <w:numPr>
          <w:ilvl w:val="0"/>
          <w:numId w:val="27"/>
        </w:numPr>
        <w:ind w:left="284"/>
        <w:jc w:val="both"/>
        <w:rPr>
          <w:rStyle w:val="Ttulo1Car"/>
        </w:rPr>
      </w:pPr>
      <w:bookmarkStart w:id="4" w:name="_Toc200896254"/>
      <w:r>
        <w:rPr>
          <w:rStyle w:val="Ttulo1Car"/>
        </w:rPr>
        <w:lastRenderedPageBreak/>
        <w:t xml:space="preserve">Utilidades </w:t>
      </w:r>
      <w:r w:rsidR="004748E2">
        <w:rPr>
          <w:rStyle w:val="Ttulo1Car"/>
        </w:rPr>
        <w:t>genéricas de la plataforma: perfil p</w:t>
      </w:r>
      <w:r w:rsidR="004D5046">
        <w:rPr>
          <w:rStyle w:val="Ttulo1Car"/>
        </w:rPr>
        <w:t>ú</w:t>
      </w:r>
      <w:r w:rsidR="004748E2">
        <w:rPr>
          <w:rStyle w:val="Ttulo1Car"/>
        </w:rPr>
        <w:t>blico y registrado</w:t>
      </w:r>
      <w:bookmarkEnd w:id="4"/>
      <w:r w:rsidR="004748E2">
        <w:rPr>
          <w:rStyle w:val="Ttulo1Car"/>
        </w:rPr>
        <w:t xml:space="preserve"> </w:t>
      </w:r>
    </w:p>
    <w:p w14:paraId="5BAFA0B2" w14:textId="77777777" w:rsidR="00DE6DB2" w:rsidRDefault="00DE6DB2" w:rsidP="009C5C5D">
      <w:pPr>
        <w:jc w:val="both"/>
      </w:pPr>
    </w:p>
    <w:p w14:paraId="0C80EE20" w14:textId="3491BEAC" w:rsidR="004748E2" w:rsidRDefault="004D5046" w:rsidP="004748E2">
      <w:pPr>
        <w:pStyle w:val="Ttulo2"/>
      </w:pPr>
      <w:bookmarkStart w:id="5" w:name="_Toc200896255"/>
      <w:r>
        <w:t xml:space="preserve">1.1 </w:t>
      </w:r>
      <w:r w:rsidR="004748E2">
        <w:t>Descripción y usos de parte superior de una página tipo del sitio web</w:t>
      </w:r>
      <w:bookmarkEnd w:id="5"/>
    </w:p>
    <w:p w14:paraId="707A51CF" w14:textId="77777777" w:rsidR="004748E2" w:rsidRDefault="004748E2" w:rsidP="004748E2"/>
    <w:p w14:paraId="0EAED6C1" w14:textId="143BB8AB" w:rsidR="004748E2" w:rsidRPr="004748E2" w:rsidRDefault="004748E2" w:rsidP="004748E2">
      <w:r>
        <w:t>En captura inferior se aprecia parte superior de página externa del sitio web para usuario de tipo público</w:t>
      </w:r>
      <w:r w:rsidR="003A30F8">
        <w:t xml:space="preserve"> (a partir de ahora cabecera de página)</w:t>
      </w:r>
      <w:r>
        <w:t xml:space="preserve">.  </w:t>
      </w:r>
    </w:p>
    <w:p w14:paraId="4DD53432" w14:textId="1A53156E" w:rsidR="004748E2" w:rsidRDefault="004748E2" w:rsidP="004748E2">
      <w:r w:rsidRPr="004748E2">
        <w:rPr>
          <w:noProof/>
        </w:rPr>
        <w:drawing>
          <wp:inline distT="0" distB="0" distL="0" distR="0" wp14:anchorId="6A6AD0F3" wp14:editId="2BE87338">
            <wp:extent cx="5489575" cy="908050"/>
            <wp:effectExtent l="0" t="0" r="0" b="6350"/>
            <wp:docPr id="464788675" name="Imagen 1" descr="Imagen de parte superior de página externa del sitio web para usuario de tipo públ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88675" name="Imagen 1" descr="Imagen de parte superior de página externa del sitio web para usuario de tipo público "/>
                    <pic:cNvPicPr/>
                  </pic:nvPicPr>
                  <pic:blipFill>
                    <a:blip r:embed="rId10"/>
                    <a:stretch>
                      <a:fillRect/>
                    </a:stretch>
                  </pic:blipFill>
                  <pic:spPr>
                    <a:xfrm>
                      <a:off x="0" y="0"/>
                      <a:ext cx="5489575" cy="908050"/>
                    </a:xfrm>
                    <a:prstGeom prst="rect">
                      <a:avLst/>
                    </a:prstGeom>
                  </pic:spPr>
                </pic:pic>
              </a:graphicData>
            </a:graphic>
          </wp:inline>
        </w:drawing>
      </w:r>
    </w:p>
    <w:p w14:paraId="102DC17B" w14:textId="4EA69CCB" w:rsidR="004748E2" w:rsidRDefault="004748E2" w:rsidP="004748E2">
      <w:r>
        <w:t>En captura inferior se aprecia parte superior de página interna del sitio web para usuario registrado, tanto de tipo cliente como administrador</w:t>
      </w:r>
      <w:r w:rsidR="003A30F8">
        <w:t xml:space="preserve"> (a partir de ahora cabecera de página).  </w:t>
      </w:r>
      <w:r>
        <w:t xml:space="preserve"> </w:t>
      </w:r>
    </w:p>
    <w:p w14:paraId="77989F87" w14:textId="1B723438" w:rsidR="004748E2" w:rsidRDefault="004748E2" w:rsidP="004748E2">
      <w:r w:rsidRPr="004748E2">
        <w:rPr>
          <w:noProof/>
        </w:rPr>
        <w:drawing>
          <wp:inline distT="0" distB="0" distL="0" distR="0" wp14:anchorId="074A1825" wp14:editId="6A32213C">
            <wp:extent cx="5489575" cy="887095"/>
            <wp:effectExtent l="0" t="0" r="0" b="8255"/>
            <wp:docPr id="419890988" name="Imagen 1" descr="Imagen de parte superior de página interna del sitio web para usuario regist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0988" name="Imagen 1" descr="Imagen de parte superior de página interna del sitio web para usuario registrado"/>
                    <pic:cNvPicPr/>
                  </pic:nvPicPr>
                  <pic:blipFill>
                    <a:blip r:embed="rId11"/>
                    <a:stretch>
                      <a:fillRect/>
                    </a:stretch>
                  </pic:blipFill>
                  <pic:spPr>
                    <a:xfrm>
                      <a:off x="0" y="0"/>
                      <a:ext cx="5489575" cy="887095"/>
                    </a:xfrm>
                    <a:prstGeom prst="rect">
                      <a:avLst/>
                    </a:prstGeom>
                  </pic:spPr>
                </pic:pic>
              </a:graphicData>
            </a:graphic>
          </wp:inline>
        </w:drawing>
      </w:r>
    </w:p>
    <w:p w14:paraId="771BE00A" w14:textId="0654ED05" w:rsidR="004748E2" w:rsidRDefault="004748E2" w:rsidP="004748E2">
      <w:r>
        <w:t xml:space="preserve">En ambas capturas superiores podemos delimitar dos zonas bien diferenciadas, una </w:t>
      </w:r>
      <w:r w:rsidR="00C55E34">
        <w:t>zona superior, de tipo identificativo (color azul oscuro) y otra inferior de navegación (color azul medio), la cual alberga los enlaces a las distintas zonas del sitio web.</w:t>
      </w:r>
    </w:p>
    <w:p w14:paraId="5D64D63D" w14:textId="77777777" w:rsidR="005032EF" w:rsidRDefault="005032EF" w:rsidP="004748E2"/>
    <w:p w14:paraId="6CA86B6F" w14:textId="1F804904" w:rsidR="00C55E34" w:rsidRDefault="004D5046" w:rsidP="00C55E34">
      <w:pPr>
        <w:pStyle w:val="Ttulo3"/>
      </w:pPr>
      <w:bookmarkStart w:id="6" w:name="_Toc200896256"/>
      <w:r>
        <w:t>1.1.1</w:t>
      </w:r>
      <w:r w:rsidR="00F63E01">
        <w:tab/>
      </w:r>
      <w:r w:rsidR="00C55E34">
        <w:t>Zona superior identificativa</w:t>
      </w:r>
      <w:bookmarkEnd w:id="6"/>
    </w:p>
    <w:p w14:paraId="3857B82C" w14:textId="77777777" w:rsidR="003A30F8" w:rsidRPr="003A30F8" w:rsidRDefault="003A30F8" w:rsidP="003A30F8"/>
    <w:p w14:paraId="57EF226F" w14:textId="77777777" w:rsidR="00C55E34" w:rsidRDefault="00C55E34" w:rsidP="004748E2">
      <w:r>
        <w:t xml:space="preserve">En esta zona nos encontramos con 3 partes bien delimitadas. De izquierda derecha o en pantallas medianas y pequeñas de arriba abajo, usted se encontrará con: </w:t>
      </w:r>
    </w:p>
    <w:p w14:paraId="743AD8B9" w14:textId="5852E828" w:rsidR="00C55E34" w:rsidRDefault="00C55E34" w:rsidP="00C55E34">
      <w:pPr>
        <w:pStyle w:val="Prrafodelista"/>
        <w:numPr>
          <w:ilvl w:val="0"/>
          <w:numId w:val="25"/>
        </w:numPr>
      </w:pPr>
      <w:r>
        <w:t>Logotipo del sitio.</w:t>
      </w:r>
    </w:p>
    <w:p w14:paraId="6FBA9303" w14:textId="19459C66" w:rsidR="00C55E34" w:rsidRDefault="00C55E34" w:rsidP="00C55E34">
      <w:pPr>
        <w:pStyle w:val="Prrafodelista"/>
        <w:numPr>
          <w:ilvl w:val="1"/>
          <w:numId w:val="25"/>
        </w:numPr>
      </w:pPr>
      <w:r>
        <w:t xml:space="preserve">Parte superior izquierda </w:t>
      </w:r>
      <w:bookmarkStart w:id="7" w:name="_Hlk200105016"/>
      <w:r w:rsidR="003A30F8">
        <w:t xml:space="preserve">de cabecera de página </w:t>
      </w:r>
      <w:bookmarkEnd w:id="7"/>
      <w:r>
        <w:t xml:space="preserve">(véase capturas superiores) o zona superior centrada </w:t>
      </w:r>
      <w:r w:rsidR="003A30F8">
        <w:t xml:space="preserve">de cabecera de página </w:t>
      </w:r>
      <w:r>
        <w:t>en pantallas medianas y pequeñas.</w:t>
      </w:r>
    </w:p>
    <w:p w14:paraId="17A75AE6" w14:textId="184C03E7" w:rsidR="00C55E34" w:rsidRDefault="00C55E34" w:rsidP="00C55E34">
      <w:pPr>
        <w:pStyle w:val="Prrafodelista"/>
        <w:numPr>
          <w:ilvl w:val="0"/>
          <w:numId w:val="25"/>
        </w:numPr>
      </w:pPr>
      <w:r>
        <w:t>Nombre y slogan de marca.</w:t>
      </w:r>
    </w:p>
    <w:p w14:paraId="72AD400A" w14:textId="3E82F49F" w:rsidR="00C55E34" w:rsidRDefault="00C55E34" w:rsidP="00C55E34">
      <w:pPr>
        <w:pStyle w:val="Prrafodelista"/>
        <w:numPr>
          <w:ilvl w:val="1"/>
          <w:numId w:val="25"/>
        </w:numPr>
      </w:pPr>
      <w:r>
        <w:t xml:space="preserve">Parte superior central </w:t>
      </w:r>
      <w:r w:rsidR="003A30F8">
        <w:t xml:space="preserve">de cabecera de página </w:t>
      </w:r>
      <w:r>
        <w:t xml:space="preserve">(véase capturas superiores) o zona media centrada </w:t>
      </w:r>
      <w:r w:rsidR="003A30F8">
        <w:t xml:space="preserve">de cabecera de página </w:t>
      </w:r>
      <w:r>
        <w:t>en pantallas medianas y pequeñas.</w:t>
      </w:r>
    </w:p>
    <w:p w14:paraId="4EA23118" w14:textId="0F91AAA8" w:rsidR="004748E2" w:rsidRDefault="00C55E34" w:rsidP="00C55E34">
      <w:pPr>
        <w:pStyle w:val="Prrafodelista"/>
        <w:numPr>
          <w:ilvl w:val="0"/>
          <w:numId w:val="25"/>
        </w:numPr>
      </w:pPr>
      <w:r>
        <w:t xml:space="preserve">Enlace a </w:t>
      </w:r>
      <w:proofErr w:type="spellStart"/>
      <w:r>
        <w:t>login</w:t>
      </w:r>
      <w:proofErr w:type="spellEnd"/>
      <w:r>
        <w:t>/registro o zona de información de sesión y enlace a cierre de esta</w:t>
      </w:r>
      <w:r w:rsidR="001B26E7">
        <w:t>.</w:t>
      </w:r>
    </w:p>
    <w:p w14:paraId="2A354C3D" w14:textId="4670CB3B" w:rsidR="00C55E34" w:rsidRDefault="00C55E34" w:rsidP="00C55E34">
      <w:pPr>
        <w:pStyle w:val="Prrafodelista"/>
        <w:numPr>
          <w:ilvl w:val="1"/>
          <w:numId w:val="25"/>
        </w:numPr>
      </w:pPr>
      <w:r>
        <w:t xml:space="preserve">Parte superior derecha </w:t>
      </w:r>
      <w:r w:rsidR="003A30F8">
        <w:t xml:space="preserve">de cabecera de página </w:t>
      </w:r>
      <w:r>
        <w:t xml:space="preserve">(véase capturas superiores) o zona inferior centrada </w:t>
      </w:r>
      <w:r w:rsidR="003A30F8">
        <w:t xml:space="preserve">de cabecera de página </w:t>
      </w:r>
      <w:r>
        <w:t>en pantallas medianas y pequeñas.</w:t>
      </w:r>
    </w:p>
    <w:p w14:paraId="3B904F0C" w14:textId="77777777" w:rsidR="00C55E34" w:rsidRDefault="00C55E34" w:rsidP="00C55E34">
      <w:pPr>
        <w:pStyle w:val="Prrafodelista"/>
      </w:pPr>
    </w:p>
    <w:p w14:paraId="1C580E37" w14:textId="77777777" w:rsidR="003A30F8" w:rsidRDefault="003A30F8">
      <w:pPr>
        <w:spacing w:after="160" w:line="259" w:lineRule="auto"/>
        <w:rPr>
          <w:rFonts w:asciiTheme="majorHAnsi" w:eastAsiaTheme="majorEastAsia" w:hAnsiTheme="majorHAnsi" w:cstheme="majorBidi"/>
          <w:i/>
          <w:iCs/>
          <w:color w:val="2F5496" w:themeColor="accent1" w:themeShade="BF"/>
        </w:rPr>
      </w:pPr>
      <w:r>
        <w:br w:type="page"/>
      </w:r>
    </w:p>
    <w:p w14:paraId="15341855" w14:textId="7AEA9AF4" w:rsidR="00C55E34" w:rsidRPr="004748E2" w:rsidRDefault="004D5046" w:rsidP="00C55E34">
      <w:pPr>
        <w:pStyle w:val="Ttulo4"/>
      </w:pPr>
      <w:r>
        <w:lastRenderedPageBreak/>
        <w:t xml:space="preserve">1.1.1.1 </w:t>
      </w:r>
      <w:r w:rsidR="00C55E34">
        <w:t>Funcionalidad del logotipo</w:t>
      </w:r>
    </w:p>
    <w:p w14:paraId="4FE251A4" w14:textId="6241AC6E" w:rsidR="004748E2" w:rsidRDefault="004748E2" w:rsidP="004748E2">
      <w:pPr>
        <w:jc w:val="both"/>
      </w:pPr>
      <w:r>
        <w:t xml:space="preserve">Una vez dentro de cualquier página, si quiere volver a la página de inicio, solo ha de hacer clic en la imagen del logotipo de </w:t>
      </w:r>
      <w:proofErr w:type="spellStart"/>
      <w:r>
        <w:t>Recipedium</w:t>
      </w:r>
      <w:proofErr w:type="spellEnd"/>
      <w:r>
        <w:t>, que habitualmente, se encuentra ubicado en margen superior izquierdo de la página o margen superior centrado para tamaños de pantalla más pequeños.</w:t>
      </w:r>
    </w:p>
    <w:p w14:paraId="3862DE8A" w14:textId="55E2F3D3" w:rsidR="004748E2" w:rsidRDefault="00EC5A43" w:rsidP="004748E2">
      <w:pPr>
        <w:jc w:val="both"/>
      </w:pPr>
      <w:r>
        <w:rPr>
          <w:noProof/>
          <w14:ligatures w14:val="standardContextual"/>
        </w:rPr>
        <mc:AlternateContent>
          <mc:Choice Requires="wps">
            <w:drawing>
              <wp:anchor distT="0" distB="0" distL="114300" distR="114300" simplePos="0" relativeHeight="251666432" behindDoc="0" locked="0" layoutInCell="1" allowOverlap="1" wp14:anchorId="7EB0DA16" wp14:editId="19B075D7">
                <wp:simplePos x="0" y="0"/>
                <wp:positionH relativeFrom="margin">
                  <wp:posOffset>457200</wp:posOffset>
                </wp:positionH>
                <wp:positionV relativeFrom="paragraph">
                  <wp:posOffset>200660</wp:posOffset>
                </wp:positionV>
                <wp:extent cx="781050" cy="654050"/>
                <wp:effectExtent l="0" t="0" r="19050" b="12700"/>
                <wp:wrapNone/>
                <wp:docPr id="2011879378" name="Rectángulo 57"/>
                <wp:cNvGraphicFramePr/>
                <a:graphic xmlns:a="http://schemas.openxmlformats.org/drawingml/2006/main">
                  <a:graphicData uri="http://schemas.microsoft.com/office/word/2010/wordprocessingShape">
                    <wps:wsp>
                      <wps:cNvSpPr/>
                      <wps:spPr>
                        <a:xfrm>
                          <a:off x="0" y="0"/>
                          <a:ext cx="781050" cy="6540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5746B" id="Rectángulo 57" o:spid="_x0000_s1026" style="position:absolute;margin-left:36pt;margin-top:15.8pt;width:61.5pt;height:51.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" filled="f" strokecolor="yellow" strokeweight="1.5pt">
                <w10:wrap anchorx="margin"/>
              </v:rect>
            </w:pict>
          </mc:Fallback>
        </mc:AlternateContent>
      </w:r>
      <w:r w:rsidR="004748E2" w:rsidRPr="0044703A">
        <w:rPr>
          <w:noProof/>
        </w:rPr>
        <w:drawing>
          <wp:inline distT="0" distB="0" distL="0" distR="0" wp14:anchorId="6A5552D7" wp14:editId="75E34838">
            <wp:extent cx="5489575" cy="1864995"/>
            <wp:effectExtent l="0" t="0" r="0" b="1905"/>
            <wp:docPr id="242430110" name="Imagen 1" descr="Interfaz gráfica de ubicación habitual del logotipo de Recipedium, con funcionalidad de retorno a página principal del sitio al hacer clic sobre 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30110" name="Imagen 1" descr="Interfaz gráfica de ubicación habitual del logotipo de Recipedium, con funcionalidad de retorno a página principal del sitio al hacer clic sobre el."/>
                    <pic:cNvPicPr/>
                  </pic:nvPicPr>
                  <pic:blipFill>
                    <a:blip r:embed="rId12"/>
                    <a:stretch>
                      <a:fillRect/>
                    </a:stretch>
                  </pic:blipFill>
                  <pic:spPr>
                    <a:xfrm>
                      <a:off x="0" y="0"/>
                      <a:ext cx="5489575" cy="1864995"/>
                    </a:xfrm>
                    <a:prstGeom prst="rect">
                      <a:avLst/>
                    </a:prstGeom>
                  </pic:spPr>
                </pic:pic>
              </a:graphicData>
            </a:graphic>
          </wp:inline>
        </w:drawing>
      </w:r>
    </w:p>
    <w:p w14:paraId="7FFC8343" w14:textId="77777777" w:rsidR="00752182" w:rsidRDefault="00752182" w:rsidP="00C55E34">
      <w:pPr>
        <w:pStyle w:val="Ttulo4"/>
      </w:pPr>
    </w:p>
    <w:p w14:paraId="01C2E82E" w14:textId="1A53BCDB" w:rsidR="00752182" w:rsidRPr="00752182" w:rsidRDefault="004D5046" w:rsidP="005032EF">
      <w:pPr>
        <w:pStyle w:val="Ttulo4"/>
      </w:pPr>
      <w:r>
        <w:t xml:space="preserve">1.1.1.2 </w:t>
      </w:r>
      <w:r w:rsidR="00C55E34">
        <w:t>Funcionalidad del nombre y slogan del sitio</w:t>
      </w:r>
    </w:p>
    <w:p w14:paraId="449DE834" w14:textId="17635D6D" w:rsidR="00C55E34" w:rsidRDefault="00C55E34" w:rsidP="00C55E34">
      <w:r>
        <w:t>La funcionalidad es meramente i</w:t>
      </w:r>
      <w:r w:rsidR="00EC5A43">
        <w:t>dentificativa</w:t>
      </w:r>
    </w:p>
    <w:p w14:paraId="38E18550" w14:textId="77777777" w:rsidR="00752182" w:rsidRDefault="00752182" w:rsidP="00C55E34"/>
    <w:p w14:paraId="6BC77436" w14:textId="1980DEB6" w:rsidR="00ED43AC" w:rsidRPr="00ED43AC" w:rsidRDefault="004D5046" w:rsidP="005032EF">
      <w:pPr>
        <w:pStyle w:val="Ttulo4"/>
      </w:pPr>
      <w:r>
        <w:t xml:space="preserve">1.1.1.3 </w:t>
      </w:r>
      <w:r w:rsidR="00C55E34">
        <w:t xml:space="preserve">Funcionalidad de enlace a </w:t>
      </w:r>
      <w:proofErr w:type="spellStart"/>
      <w:r w:rsidR="00C55E34">
        <w:t>login</w:t>
      </w:r>
      <w:proofErr w:type="spellEnd"/>
      <w:r w:rsidR="00C55E34">
        <w:t>/registro</w:t>
      </w:r>
      <w:r w:rsidR="00EC5A43">
        <w:t xml:space="preserve"> en zona pública</w:t>
      </w:r>
    </w:p>
    <w:p w14:paraId="1FEAAAF8" w14:textId="052F5B56" w:rsidR="00EC5A43" w:rsidRPr="00EC5A43" w:rsidRDefault="00EC5A43" w:rsidP="00EC5A43">
      <w:r>
        <w:t>Para acceder a la zona privada de la aplicación, debe iniciar sesión o en su defecto, registrarse. Para ello, solo ha de hacer clic en el enlace de parte superior derecha el cual</w:t>
      </w:r>
      <w:r w:rsidR="00D645B9">
        <w:t xml:space="preserve"> se identifica con el icono correspondiente </w:t>
      </w:r>
      <w:r w:rsidR="00D645B9">
        <w:rPr>
          <w:noProof/>
        </w:rPr>
        <w:drawing>
          <wp:inline distT="0" distB="0" distL="0" distR="0" wp14:anchorId="54F874FC" wp14:editId="235D3E6F">
            <wp:extent cx="189194" cy="189464"/>
            <wp:effectExtent l="0" t="0" r="1905" b="1270"/>
            <wp:docPr id="1358278458" name="Imagen 3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78458" name="Imagen 35" descr="Icono&#10;&#10;El contenido generado por IA puede ser incorrec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8875" cy="219187"/>
                    </a:xfrm>
                    <a:prstGeom prst="rect">
                      <a:avLst/>
                    </a:prstGeom>
                    <a:noFill/>
                    <a:ln>
                      <a:noFill/>
                    </a:ln>
                  </pic:spPr>
                </pic:pic>
              </a:graphicData>
            </a:graphic>
          </wp:inline>
        </w:drawing>
      </w:r>
      <w:r w:rsidR="00D645B9">
        <w:t xml:space="preserve"> e</w:t>
      </w:r>
      <w:r>
        <w:t xml:space="preserve"> informa “iniciar sesión/Registrarse” (v</w:t>
      </w:r>
      <w:r w:rsidR="00D645B9">
        <w:t>éase</w:t>
      </w:r>
      <w:r>
        <w:t xml:space="preserve"> captura inferior). </w:t>
      </w:r>
    </w:p>
    <w:p w14:paraId="24249617" w14:textId="625FF50B" w:rsidR="00C55E34" w:rsidRDefault="00EC5A43" w:rsidP="00C55E34">
      <w:r>
        <w:rPr>
          <w:noProof/>
          <w14:ligatures w14:val="standardContextual"/>
        </w:rPr>
        <mc:AlternateContent>
          <mc:Choice Requires="wps">
            <w:drawing>
              <wp:anchor distT="0" distB="0" distL="114300" distR="114300" simplePos="0" relativeHeight="251664384" behindDoc="0" locked="0" layoutInCell="1" allowOverlap="1" wp14:anchorId="20B70A1D" wp14:editId="7D3B93F0">
                <wp:simplePos x="0" y="0"/>
                <wp:positionH relativeFrom="column">
                  <wp:posOffset>3810000</wp:posOffset>
                </wp:positionH>
                <wp:positionV relativeFrom="paragraph">
                  <wp:posOffset>214630</wp:posOffset>
                </wp:positionV>
                <wp:extent cx="1238250" cy="260350"/>
                <wp:effectExtent l="0" t="0" r="19050" b="25400"/>
                <wp:wrapNone/>
                <wp:docPr id="29718444" name="Rectángulo 57"/>
                <wp:cNvGraphicFramePr/>
                <a:graphic xmlns:a="http://schemas.openxmlformats.org/drawingml/2006/main">
                  <a:graphicData uri="http://schemas.microsoft.com/office/word/2010/wordprocessingShape">
                    <wps:wsp>
                      <wps:cNvSpPr/>
                      <wps:spPr>
                        <a:xfrm>
                          <a:off x="0" y="0"/>
                          <a:ext cx="1238250" cy="2603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293253" id="Rectángulo 57" o:spid="_x0000_s1026" style="position:absolute;margin-left:300pt;margin-top:16.9pt;width:97.5pt;height:2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" filled="f" strokecolor="yellow" strokeweight="1.5pt"/>
            </w:pict>
          </mc:Fallback>
        </mc:AlternateContent>
      </w:r>
      <w:r w:rsidRPr="004748E2">
        <w:rPr>
          <w:noProof/>
        </w:rPr>
        <w:drawing>
          <wp:inline distT="0" distB="0" distL="0" distR="0" wp14:anchorId="3A8213AA" wp14:editId="3881822C">
            <wp:extent cx="5489575" cy="908050"/>
            <wp:effectExtent l="0" t="0" r="0" b="6350"/>
            <wp:docPr id="2145002561" name="Imagen 1" descr="Interfaz gráfica de ubicación habitual de enlace a  login/registro de Recip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02561" name="Imagen 1" descr="Interfaz gráfica de ubicación habitual de enlace a  login/registro de Recipedium."/>
                    <pic:cNvPicPr/>
                  </pic:nvPicPr>
                  <pic:blipFill>
                    <a:blip r:embed="rId10"/>
                    <a:stretch>
                      <a:fillRect/>
                    </a:stretch>
                  </pic:blipFill>
                  <pic:spPr>
                    <a:xfrm>
                      <a:off x="0" y="0"/>
                      <a:ext cx="5489575" cy="908050"/>
                    </a:xfrm>
                    <a:prstGeom prst="rect">
                      <a:avLst/>
                    </a:prstGeom>
                  </pic:spPr>
                </pic:pic>
              </a:graphicData>
            </a:graphic>
          </wp:inline>
        </w:drawing>
      </w:r>
    </w:p>
    <w:p w14:paraId="495285D1" w14:textId="77777777" w:rsidR="005032EF" w:rsidRDefault="005032EF" w:rsidP="00C55E34"/>
    <w:p w14:paraId="7C8C9AEA" w14:textId="7FECB056" w:rsidR="00ED43AC" w:rsidRPr="00ED43AC" w:rsidRDefault="004D5046" w:rsidP="005032EF">
      <w:pPr>
        <w:pStyle w:val="Ttulo4"/>
      </w:pPr>
      <w:r>
        <w:t xml:space="preserve">1.1.1.4 </w:t>
      </w:r>
      <w:r w:rsidR="00EC5A43">
        <w:t>Funcionalidad de zona de usuario en páginas limitadas a usuarios registrados</w:t>
      </w:r>
    </w:p>
    <w:p w14:paraId="3B4D6BB4" w14:textId="77777777" w:rsidR="00ED43AC" w:rsidRDefault="00D645B9" w:rsidP="00EC5A43">
      <w:r>
        <w:rPr>
          <w:noProof/>
          <w14:ligatures w14:val="standardContextual"/>
        </w:rPr>
        <mc:AlternateContent>
          <mc:Choice Requires="wps">
            <w:drawing>
              <wp:anchor distT="0" distB="0" distL="114300" distR="114300" simplePos="0" relativeHeight="251672576" behindDoc="0" locked="0" layoutInCell="1" allowOverlap="1" wp14:anchorId="22A77316" wp14:editId="2BECE00F">
                <wp:simplePos x="0" y="0"/>
                <wp:positionH relativeFrom="column">
                  <wp:posOffset>5041900</wp:posOffset>
                </wp:positionH>
                <wp:positionV relativeFrom="paragraph">
                  <wp:posOffset>546735</wp:posOffset>
                </wp:positionV>
                <wp:extent cx="330200" cy="298450"/>
                <wp:effectExtent l="0" t="0" r="12700" b="25400"/>
                <wp:wrapNone/>
                <wp:docPr id="1647543944" name="Rectángulo 57"/>
                <wp:cNvGraphicFramePr/>
                <a:graphic xmlns:a="http://schemas.openxmlformats.org/drawingml/2006/main">
                  <a:graphicData uri="http://schemas.microsoft.com/office/word/2010/wordprocessingShape">
                    <wps:wsp>
                      <wps:cNvSpPr/>
                      <wps:spPr>
                        <a:xfrm>
                          <a:off x="0" y="0"/>
                          <a:ext cx="330200" cy="2984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C7CC4" id="Rectángulo 57" o:spid="_x0000_s1026" style="position:absolute;margin-left:397pt;margin-top:43.05pt;width:26pt;height:2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" filled="f" strokecolor="yellow" strokeweight="1.5pt"/>
            </w:pict>
          </mc:Fallback>
        </mc:AlternateContent>
      </w:r>
      <w:r w:rsidRPr="00EC5A43">
        <w:rPr>
          <w:noProof/>
        </w:rPr>
        <w:drawing>
          <wp:anchor distT="0" distB="0" distL="114300" distR="114300" simplePos="0" relativeHeight="251667456" behindDoc="0" locked="0" layoutInCell="1" allowOverlap="1" wp14:anchorId="0BBCE02A" wp14:editId="51437145">
            <wp:simplePos x="0" y="0"/>
            <wp:positionH relativeFrom="column">
              <wp:posOffset>4472940</wp:posOffset>
            </wp:positionH>
            <wp:positionV relativeFrom="paragraph">
              <wp:posOffset>330835</wp:posOffset>
            </wp:positionV>
            <wp:extent cx="1096010" cy="654050"/>
            <wp:effectExtent l="0" t="0" r="8890" b="0"/>
            <wp:wrapThrough wrapText="bothSides">
              <wp:wrapPolygon edited="0">
                <wp:start x="0" y="0"/>
                <wp:lineTo x="0" y="20761"/>
                <wp:lineTo x="21400" y="20761"/>
                <wp:lineTo x="21400" y="0"/>
                <wp:lineTo x="0" y="0"/>
              </wp:wrapPolygon>
            </wp:wrapThrough>
            <wp:docPr id="185945844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58444" name="Imagen 1" descr="Interfaz de usuario gráfica, Aplicación&#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96010" cy="654050"/>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mc:AlternateContent>
          <mc:Choice Requires="wps">
            <w:drawing>
              <wp:anchor distT="0" distB="0" distL="114300" distR="114300" simplePos="0" relativeHeight="251670528" behindDoc="0" locked="0" layoutInCell="1" allowOverlap="1" wp14:anchorId="7CDA7496" wp14:editId="1FEC4A79">
                <wp:simplePos x="0" y="0"/>
                <wp:positionH relativeFrom="column">
                  <wp:posOffset>4953000</wp:posOffset>
                </wp:positionH>
                <wp:positionV relativeFrom="paragraph">
                  <wp:posOffset>902335</wp:posOffset>
                </wp:positionV>
                <wp:extent cx="171450" cy="304800"/>
                <wp:effectExtent l="0" t="38100" r="57150" b="19050"/>
                <wp:wrapNone/>
                <wp:docPr id="1864183204" name="Conector recto de flecha 58"/>
                <wp:cNvGraphicFramePr/>
                <a:graphic xmlns:a="http://schemas.openxmlformats.org/drawingml/2006/main">
                  <a:graphicData uri="http://schemas.microsoft.com/office/word/2010/wordprocessingShape">
                    <wps:wsp>
                      <wps:cNvCnPr/>
                      <wps:spPr>
                        <a:xfrm flipV="1">
                          <a:off x="0" y="0"/>
                          <a:ext cx="17145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2FF355" id="_x0000_t32" coordsize="21600,21600" o:spt="32" o:oned="t" path="m,l21600,21600e" filled="f">
                <v:path arrowok="t" fillok="f" o:connecttype="none"/>
                <o:lock v:ext="edit" shapetype="t"/>
              </v:shapetype>
              <v:shape id="Conector recto de flecha 58" o:spid="_x0000_s1026" type="#_x0000_t32" style="position:absolute;margin-left:390pt;margin-top:71.05pt;width:13.5pt;height:24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69504" behindDoc="0" locked="0" layoutInCell="1" allowOverlap="1" wp14:anchorId="5D694827" wp14:editId="1E10BEA2">
                <wp:simplePos x="0" y="0"/>
                <wp:positionH relativeFrom="column">
                  <wp:posOffset>4254500</wp:posOffset>
                </wp:positionH>
                <wp:positionV relativeFrom="paragraph">
                  <wp:posOffset>1068705</wp:posOffset>
                </wp:positionV>
                <wp:extent cx="622300" cy="260350"/>
                <wp:effectExtent l="0" t="0" r="25400" b="25400"/>
                <wp:wrapNone/>
                <wp:docPr id="790401685" name="Rectángulo 57"/>
                <wp:cNvGraphicFramePr/>
                <a:graphic xmlns:a="http://schemas.openxmlformats.org/drawingml/2006/main">
                  <a:graphicData uri="http://schemas.microsoft.com/office/word/2010/wordprocessingShape">
                    <wps:wsp>
                      <wps:cNvSpPr/>
                      <wps:spPr>
                        <a:xfrm>
                          <a:off x="0" y="0"/>
                          <a:ext cx="622300" cy="2603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45DA7A" id="Rectángulo 57" o:spid="_x0000_s1026" style="position:absolute;margin-left:335pt;margin-top:84.15pt;width:49pt;height:2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" filled="f" strokecolor="yellow" strokeweight="1.5pt"/>
            </w:pict>
          </mc:Fallback>
        </mc:AlternateContent>
      </w:r>
      <w:r w:rsidR="00EC5A43" w:rsidRPr="004748E2">
        <w:rPr>
          <w:noProof/>
        </w:rPr>
        <w:drawing>
          <wp:anchor distT="0" distB="0" distL="114300" distR="114300" simplePos="0" relativeHeight="251668480" behindDoc="0" locked="0" layoutInCell="1" allowOverlap="1" wp14:anchorId="70E9C1F3" wp14:editId="33A80E90">
            <wp:simplePos x="0" y="0"/>
            <wp:positionH relativeFrom="margin">
              <wp:align>right</wp:align>
            </wp:positionH>
            <wp:positionV relativeFrom="paragraph">
              <wp:posOffset>864235</wp:posOffset>
            </wp:positionV>
            <wp:extent cx="5489575" cy="887095"/>
            <wp:effectExtent l="0" t="0" r="0" b="8255"/>
            <wp:wrapThrough wrapText="bothSides">
              <wp:wrapPolygon edited="0">
                <wp:start x="0" y="0"/>
                <wp:lineTo x="0" y="21337"/>
                <wp:lineTo x="21513" y="21337"/>
                <wp:lineTo x="21513" y="0"/>
                <wp:lineTo x="0" y="0"/>
              </wp:wrapPolygon>
            </wp:wrapThrough>
            <wp:docPr id="1229180776" name="Imagen 1" descr="Interfaz gráfica de ubicación habitual de zona de informacion de sesión con enlace a cierre de s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80776" name="Imagen 1" descr="Interfaz gráfica de ubicación habitual de zona de informacion de sesión con enlace a cierre de sesió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9575" cy="887095"/>
                    </a:xfrm>
                    <a:prstGeom prst="rect">
                      <a:avLst/>
                    </a:prstGeom>
                  </pic:spPr>
                </pic:pic>
              </a:graphicData>
            </a:graphic>
            <wp14:sizeRelH relativeFrom="page">
              <wp14:pctWidth>0</wp14:pctWidth>
            </wp14:sizeRelH>
            <wp14:sizeRelV relativeFrom="page">
              <wp14:pctHeight>0</wp14:pctHeight>
            </wp14:sizeRelV>
          </wp:anchor>
        </w:drawing>
      </w:r>
      <w:r w:rsidR="00EC5A43">
        <w:t>Nos encontramos con un elemento informativo de la sesión actual, donde se muestra el nombre del usuario que se encuentra registrado y a su lado un icono que indica que la sesión está activa</w:t>
      </w:r>
      <w:r>
        <w:t xml:space="preserve">  </w:t>
      </w:r>
      <w:r>
        <w:rPr>
          <w:noProof/>
        </w:rPr>
        <w:drawing>
          <wp:inline distT="0" distB="0" distL="0" distR="0" wp14:anchorId="699AF0B5" wp14:editId="6E2B3B62">
            <wp:extent cx="177800" cy="177800"/>
            <wp:effectExtent l="0" t="0" r="0" b="0"/>
            <wp:docPr id="2059911769" name="Imagen 38"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11769" name="Imagen 38" descr="Icono&#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3573" cy="183573"/>
                    </a:xfrm>
                    <a:prstGeom prst="rect">
                      <a:avLst/>
                    </a:prstGeom>
                    <a:noFill/>
                    <a:ln>
                      <a:noFill/>
                    </a:ln>
                  </pic:spPr>
                </pic:pic>
              </a:graphicData>
            </a:graphic>
          </wp:inline>
        </w:drawing>
      </w:r>
      <w:r w:rsidR="00EC5A43">
        <w:t xml:space="preserve">, el cual al pasar el ratón sobre </w:t>
      </w:r>
      <w:proofErr w:type="spellStart"/>
      <w:r w:rsidR="00EC5A43">
        <w:t>el</w:t>
      </w:r>
      <w:proofErr w:type="spellEnd"/>
      <w:r w:rsidR="00EC5A43">
        <w:t xml:space="preserve"> nos muestra el enlace a cierre de sesión mediante su icono correspondiente</w:t>
      </w:r>
      <w:r>
        <w:t xml:space="preserve"> </w:t>
      </w:r>
      <w:r>
        <w:rPr>
          <w:noProof/>
        </w:rPr>
        <w:drawing>
          <wp:inline distT="0" distB="0" distL="0" distR="0" wp14:anchorId="78681776" wp14:editId="59DC295A">
            <wp:extent cx="190500" cy="190500"/>
            <wp:effectExtent l="0" t="0" r="0" b="0"/>
            <wp:docPr id="1761436449" name="Imagen 3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36449" name="Imagen 37" descr="Icono&#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9513" cy="199513"/>
                    </a:xfrm>
                    <a:prstGeom prst="rect">
                      <a:avLst/>
                    </a:prstGeom>
                    <a:noFill/>
                    <a:ln>
                      <a:noFill/>
                    </a:ln>
                  </pic:spPr>
                </pic:pic>
              </a:graphicData>
            </a:graphic>
          </wp:inline>
        </w:drawing>
      </w:r>
      <w:r>
        <w:t xml:space="preserve"> (véase captura inferior). </w:t>
      </w:r>
    </w:p>
    <w:p w14:paraId="017BFC45" w14:textId="44DF0847" w:rsidR="00EC5A43" w:rsidRDefault="00EC5A43" w:rsidP="00EC5A43">
      <w:r>
        <w:t xml:space="preserve"> </w:t>
      </w:r>
    </w:p>
    <w:p w14:paraId="436EBFE0" w14:textId="77777777" w:rsidR="003A30F8" w:rsidRDefault="003A30F8">
      <w:pPr>
        <w:spacing w:after="160" w:line="259" w:lineRule="auto"/>
        <w:rPr>
          <w:rFonts w:asciiTheme="majorHAnsi" w:eastAsiaTheme="majorEastAsia" w:hAnsiTheme="majorHAnsi" w:cstheme="majorBidi"/>
          <w:color w:val="404040" w:themeColor="text1" w:themeTint="BF"/>
          <w:sz w:val="26"/>
          <w:szCs w:val="26"/>
        </w:rPr>
      </w:pPr>
      <w:r>
        <w:br w:type="page"/>
      </w:r>
    </w:p>
    <w:p w14:paraId="51D8DF8F" w14:textId="554F5691" w:rsidR="00D645B9" w:rsidRDefault="004D5046" w:rsidP="00D645B9">
      <w:pPr>
        <w:pStyle w:val="Ttulo3"/>
      </w:pPr>
      <w:bookmarkStart w:id="8" w:name="_Toc200896257"/>
      <w:r>
        <w:lastRenderedPageBreak/>
        <w:t>1.1.2</w:t>
      </w:r>
      <w:r w:rsidR="00F63E01">
        <w:tab/>
      </w:r>
      <w:r w:rsidR="00D645B9">
        <w:t>Zona inferior de navegación</w:t>
      </w:r>
      <w:bookmarkEnd w:id="8"/>
    </w:p>
    <w:p w14:paraId="7FC74F45" w14:textId="77777777" w:rsidR="00D645B9" w:rsidRDefault="00D645B9" w:rsidP="00D645B9"/>
    <w:p w14:paraId="139C7411" w14:textId="63E42995" w:rsidR="00ED43AC" w:rsidRDefault="00D645B9" w:rsidP="00D645B9">
      <w:r>
        <w:t xml:space="preserve">En esta zona nos encontramos las pestañas desplegables que contienen los enlaces a las distintas funcionalidades del sitio, tanto en la parte pública como en la exclusiva para usuarios registrados, esta zona se encuentra identificada por el mismo color (azul medio) y posición (debajo de la zona identificativa anteriormente descrita, véase captura </w:t>
      </w:r>
      <w:r w:rsidR="00ED43AC">
        <w:t>inf</w:t>
      </w:r>
      <w:r>
        <w:t>erior).</w:t>
      </w:r>
      <w:r w:rsidR="00ED43AC" w:rsidRPr="00ED43AC">
        <w:t xml:space="preserve"> </w:t>
      </w:r>
    </w:p>
    <w:p w14:paraId="0437B4AC" w14:textId="7E4C91BE" w:rsidR="00D645B9" w:rsidRDefault="00ED43AC" w:rsidP="00D645B9">
      <w:r>
        <w:rPr>
          <w:noProof/>
          <w14:ligatures w14:val="standardContextual"/>
        </w:rPr>
        <mc:AlternateContent>
          <mc:Choice Requires="wps">
            <w:drawing>
              <wp:anchor distT="0" distB="0" distL="114300" distR="114300" simplePos="0" relativeHeight="251680768" behindDoc="0" locked="0" layoutInCell="1" allowOverlap="1" wp14:anchorId="21836846" wp14:editId="0DF96566">
                <wp:simplePos x="0" y="0"/>
                <wp:positionH relativeFrom="column">
                  <wp:posOffset>5035550</wp:posOffset>
                </wp:positionH>
                <wp:positionV relativeFrom="paragraph">
                  <wp:posOffset>988060</wp:posOffset>
                </wp:positionV>
                <wp:extent cx="285750" cy="247650"/>
                <wp:effectExtent l="38100" t="0" r="19050" b="57150"/>
                <wp:wrapNone/>
                <wp:docPr id="2061043696" name="Conector recto de flecha 58"/>
                <wp:cNvGraphicFramePr/>
                <a:graphic xmlns:a="http://schemas.openxmlformats.org/drawingml/2006/main">
                  <a:graphicData uri="http://schemas.microsoft.com/office/word/2010/wordprocessingShape">
                    <wps:wsp>
                      <wps:cNvCnPr/>
                      <wps:spPr>
                        <a:xfrm flipH="1">
                          <a:off x="0" y="0"/>
                          <a:ext cx="2857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3FE64" id="Conector recto de flecha 58" o:spid="_x0000_s1026" type="#_x0000_t32" style="position:absolute;margin-left:396.5pt;margin-top:77.8pt;width:22.5pt;height:19.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78720" behindDoc="0" locked="0" layoutInCell="1" allowOverlap="1" wp14:anchorId="0F3B495B" wp14:editId="5908F396">
                <wp:simplePos x="0" y="0"/>
                <wp:positionH relativeFrom="margin">
                  <wp:align>center</wp:align>
                </wp:positionH>
                <wp:positionV relativeFrom="paragraph">
                  <wp:posOffset>1102360</wp:posOffset>
                </wp:positionV>
                <wp:extent cx="4533900" cy="260350"/>
                <wp:effectExtent l="0" t="0" r="19050" b="25400"/>
                <wp:wrapNone/>
                <wp:docPr id="262207095" name="Rectángulo 57"/>
                <wp:cNvGraphicFramePr/>
                <a:graphic xmlns:a="http://schemas.openxmlformats.org/drawingml/2006/main">
                  <a:graphicData uri="http://schemas.microsoft.com/office/word/2010/wordprocessingShape">
                    <wps:wsp>
                      <wps:cNvSpPr/>
                      <wps:spPr>
                        <a:xfrm>
                          <a:off x="0" y="0"/>
                          <a:ext cx="4533900" cy="2603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32F78A" id="Rectángulo 57" o:spid="_x0000_s1026" style="position:absolute;margin-left:0;margin-top:86.8pt;width:357pt;height:20.5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" filled="f" strokecolor="yellow" strokeweight="1.5pt">
                <w10:wrap anchorx="margin"/>
              </v:rect>
            </w:pict>
          </mc:Fallback>
        </mc:AlternateContent>
      </w:r>
      <w:r w:rsidRPr="004748E2">
        <w:rPr>
          <w:noProof/>
        </w:rPr>
        <w:drawing>
          <wp:anchor distT="0" distB="0" distL="114300" distR="114300" simplePos="0" relativeHeight="251674624" behindDoc="0" locked="0" layoutInCell="1" allowOverlap="1" wp14:anchorId="4498E7F3" wp14:editId="3638948F">
            <wp:simplePos x="0" y="0"/>
            <wp:positionH relativeFrom="margin">
              <wp:posOffset>44450</wp:posOffset>
            </wp:positionH>
            <wp:positionV relativeFrom="paragraph">
              <wp:posOffset>1099820</wp:posOffset>
            </wp:positionV>
            <wp:extent cx="5489575" cy="277495"/>
            <wp:effectExtent l="0" t="0" r="0" b="8255"/>
            <wp:wrapThrough wrapText="bothSides">
              <wp:wrapPolygon edited="0">
                <wp:start x="0" y="0"/>
                <wp:lineTo x="0" y="20760"/>
                <wp:lineTo x="21513" y="20760"/>
                <wp:lineTo x="21513" y="0"/>
                <wp:lineTo x="0" y="0"/>
              </wp:wrapPolygon>
            </wp:wrapThrough>
            <wp:docPr id="885904225" name="Imagen 1" descr="Interfaz gráfica de la zona de navegación de página privada, donde encontramos las distintas pestañas desplegables con enlaces a páginas del sitio y en margen derecho el icono con el enlace a notificaciones recibidas por el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4225" name="Imagen 1" descr="Interfaz gráfica de la zona de navegación de página privada, donde encontramos las distintas pestañas desplegables con enlaces a páginas del sitio y en margen derecho el icono con el enlace a notificaciones recibidas por el usuario."/>
                    <pic:cNvPicPr/>
                  </pic:nvPicPr>
                  <pic:blipFill rotWithShape="1">
                    <a:blip r:embed="rId15" cstate="print">
                      <a:extLst>
                        <a:ext uri="{28A0092B-C50C-407E-A947-70E740481C1C}">
                          <a14:useLocalDpi xmlns:a14="http://schemas.microsoft.com/office/drawing/2010/main" val="0"/>
                        </a:ext>
                      </a:extLst>
                    </a:blip>
                    <a:srcRect t="68719"/>
                    <a:stretch>
                      <a:fillRect/>
                    </a:stretch>
                  </pic:blipFill>
                  <pic:spPr bwMode="auto">
                    <a:xfrm>
                      <a:off x="0" y="0"/>
                      <a:ext cx="5489575" cy="27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mc:AlternateContent>
          <mc:Choice Requires="wps">
            <w:drawing>
              <wp:anchor distT="0" distB="0" distL="114300" distR="114300" simplePos="0" relativeHeight="251676672" behindDoc="0" locked="0" layoutInCell="1" allowOverlap="1" wp14:anchorId="27DBA5E8" wp14:editId="3EA7D05F">
                <wp:simplePos x="0" y="0"/>
                <wp:positionH relativeFrom="margin">
                  <wp:align>center</wp:align>
                </wp:positionH>
                <wp:positionV relativeFrom="paragraph">
                  <wp:posOffset>664210</wp:posOffset>
                </wp:positionV>
                <wp:extent cx="4533900" cy="260350"/>
                <wp:effectExtent l="0" t="0" r="19050" b="25400"/>
                <wp:wrapNone/>
                <wp:docPr id="1968948316" name="Rectángulo 57"/>
                <wp:cNvGraphicFramePr/>
                <a:graphic xmlns:a="http://schemas.openxmlformats.org/drawingml/2006/main">
                  <a:graphicData uri="http://schemas.microsoft.com/office/word/2010/wordprocessingShape">
                    <wps:wsp>
                      <wps:cNvSpPr/>
                      <wps:spPr>
                        <a:xfrm>
                          <a:off x="0" y="0"/>
                          <a:ext cx="4533900" cy="2603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999F14" id="Rectángulo 57" o:spid="_x0000_s1026" style="position:absolute;margin-left:0;margin-top:52.3pt;width:357pt;height:2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" filled="f" strokecolor="yellow" strokeweight="1.5pt">
                <w10:wrap anchorx="margin"/>
              </v:rect>
            </w:pict>
          </mc:Fallback>
        </mc:AlternateContent>
      </w:r>
      <w:r w:rsidRPr="004748E2">
        <w:rPr>
          <w:noProof/>
        </w:rPr>
        <w:drawing>
          <wp:inline distT="0" distB="0" distL="0" distR="0" wp14:anchorId="179887AB" wp14:editId="4A89D002">
            <wp:extent cx="5489575" cy="908050"/>
            <wp:effectExtent l="0" t="0" r="0" b="6350"/>
            <wp:docPr id="1802693995" name="Imagen 1" descr="Interfaz gráfica de la zona de navegación de página de carácter público, donde se aprecian las distintas pestañas desplegables con los enlaces a distintas páginas del si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93995" name="Imagen 1" descr="Interfaz gráfica de la zona de navegación de página de carácter público, donde se aprecian las distintas pestañas desplegables con los enlaces a distintas páginas del sitio."/>
                    <pic:cNvPicPr/>
                  </pic:nvPicPr>
                  <pic:blipFill>
                    <a:blip r:embed="rId10"/>
                    <a:stretch>
                      <a:fillRect/>
                    </a:stretch>
                  </pic:blipFill>
                  <pic:spPr>
                    <a:xfrm>
                      <a:off x="0" y="0"/>
                      <a:ext cx="5489575" cy="908050"/>
                    </a:xfrm>
                    <a:prstGeom prst="rect">
                      <a:avLst/>
                    </a:prstGeom>
                  </pic:spPr>
                </pic:pic>
              </a:graphicData>
            </a:graphic>
          </wp:inline>
        </w:drawing>
      </w:r>
    </w:p>
    <w:p w14:paraId="63144CBD" w14:textId="6C08C712" w:rsidR="00EC5A43" w:rsidRDefault="00752182" w:rsidP="00C55E34">
      <w:r>
        <w:rPr>
          <w:noProof/>
          <w14:ligatures w14:val="standardContextual"/>
        </w:rPr>
        <w:drawing>
          <wp:anchor distT="0" distB="0" distL="114300" distR="114300" simplePos="0" relativeHeight="251681792" behindDoc="0" locked="0" layoutInCell="1" allowOverlap="1" wp14:anchorId="5AC6CE54" wp14:editId="58A84E2C">
            <wp:simplePos x="0" y="0"/>
            <wp:positionH relativeFrom="column">
              <wp:posOffset>2851150</wp:posOffset>
            </wp:positionH>
            <wp:positionV relativeFrom="paragraph">
              <wp:posOffset>1066800</wp:posOffset>
            </wp:positionV>
            <wp:extent cx="273050" cy="273050"/>
            <wp:effectExtent l="0" t="0" r="0" b="0"/>
            <wp:wrapThrough wrapText="bothSides">
              <wp:wrapPolygon edited="0">
                <wp:start x="4521" y="0"/>
                <wp:lineTo x="0" y="6028"/>
                <wp:lineTo x="0" y="10549"/>
                <wp:lineTo x="1507" y="19591"/>
                <wp:lineTo x="18084" y="19591"/>
                <wp:lineTo x="19591" y="10549"/>
                <wp:lineTo x="19591" y="6028"/>
                <wp:lineTo x="15070" y="0"/>
                <wp:lineTo x="4521" y="0"/>
              </wp:wrapPolygon>
            </wp:wrapThrough>
            <wp:docPr id="114848402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84029"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73050" cy="273050"/>
                    </a:xfrm>
                    <a:prstGeom prst="rect">
                      <a:avLst/>
                    </a:prstGeom>
                  </pic:spPr>
                </pic:pic>
              </a:graphicData>
            </a:graphic>
            <wp14:sizeRelH relativeFrom="page">
              <wp14:pctWidth>0</wp14:pctWidth>
            </wp14:sizeRelH>
            <wp14:sizeRelV relativeFrom="page">
              <wp14:pctHeight>0</wp14:pctHeight>
            </wp14:sizeRelV>
          </wp:anchor>
        </w:drawing>
      </w:r>
      <w:r w:rsidRPr="004E0BD7">
        <w:rPr>
          <w:noProof/>
        </w:rPr>
        <w:drawing>
          <wp:anchor distT="0" distB="0" distL="114300" distR="114300" simplePos="0" relativeHeight="251682816" behindDoc="0" locked="0" layoutInCell="1" allowOverlap="1" wp14:anchorId="6A17DF11" wp14:editId="06B9CC67">
            <wp:simplePos x="0" y="0"/>
            <wp:positionH relativeFrom="column">
              <wp:posOffset>1524000</wp:posOffset>
            </wp:positionH>
            <wp:positionV relativeFrom="paragraph">
              <wp:posOffset>1092200</wp:posOffset>
            </wp:positionV>
            <wp:extent cx="203200" cy="164465"/>
            <wp:effectExtent l="0" t="0" r="6350" b="6985"/>
            <wp:wrapThrough wrapText="bothSides">
              <wp:wrapPolygon edited="0">
                <wp:start x="0" y="0"/>
                <wp:lineTo x="0" y="20015"/>
                <wp:lineTo x="20250" y="20015"/>
                <wp:lineTo x="20250" y="0"/>
                <wp:lineTo x="0" y="0"/>
              </wp:wrapPolygon>
            </wp:wrapThrough>
            <wp:docPr id="1509352740" name="Imagen 1" descr="Dibujo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52740" name="Imagen 1" descr="Dibujo de un perro&#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3200" cy="164465"/>
                    </a:xfrm>
                    <a:prstGeom prst="rect">
                      <a:avLst/>
                    </a:prstGeom>
                  </pic:spPr>
                </pic:pic>
              </a:graphicData>
            </a:graphic>
            <wp14:sizeRelH relativeFrom="page">
              <wp14:pctWidth>0</wp14:pctWidth>
            </wp14:sizeRelH>
            <wp14:sizeRelV relativeFrom="page">
              <wp14:pctHeight>0</wp14:pctHeight>
            </wp14:sizeRelV>
          </wp:anchor>
        </w:drawing>
      </w:r>
      <w:r w:rsidR="00D645B9">
        <w:t>La diferencia entre ambas zonas radica en la funcionalidad de los enlaces y el aviso de notificaciones (solo para usuario registrados)</w:t>
      </w:r>
      <w:r w:rsidR="00ED43AC">
        <w:t>,</w:t>
      </w:r>
      <w:r w:rsidR="00D645B9">
        <w:t xml:space="preserve"> ubicado siempre en margen derecho de la zona de navegación</w:t>
      </w:r>
      <w:r w:rsidR="00ED43AC">
        <w:t xml:space="preserve"> (véase capturas superiores).</w:t>
      </w:r>
    </w:p>
    <w:p w14:paraId="6A5A5B8B" w14:textId="3FBBB46E" w:rsidR="00752182" w:rsidRDefault="00752182" w:rsidP="00C55E34">
      <w:r>
        <w:t xml:space="preserve">El icono de notificaciones se mostrará rojo si existen notificaciones sin leer  </w:t>
      </w:r>
    </w:p>
    <w:p w14:paraId="4447FDB5" w14:textId="77777777" w:rsidR="005032EF" w:rsidRDefault="005032EF" w:rsidP="00C55E34"/>
    <w:p w14:paraId="53FF51F8" w14:textId="569D5CBF" w:rsidR="0065714A" w:rsidRDefault="0065714A" w:rsidP="005B6EEE">
      <w:pPr>
        <w:pStyle w:val="Ttulo2"/>
        <w:numPr>
          <w:ilvl w:val="1"/>
          <w:numId w:val="26"/>
        </w:numPr>
        <w:ind w:left="426"/>
      </w:pPr>
      <w:bookmarkStart w:id="9" w:name="_Toc200896258"/>
      <w:r>
        <w:t>Descripción y usos de parte central de una página tipo del sitio web</w:t>
      </w:r>
      <w:bookmarkEnd w:id="9"/>
    </w:p>
    <w:p w14:paraId="038313DB" w14:textId="6D5AB205" w:rsidR="005032EF" w:rsidRPr="005032EF" w:rsidRDefault="005032EF" w:rsidP="005032EF">
      <w:pPr>
        <w:pStyle w:val="Prrafodelista"/>
        <w:ind w:left="780"/>
      </w:pPr>
    </w:p>
    <w:p w14:paraId="75C4C84D" w14:textId="6F6181F3" w:rsidR="0065714A" w:rsidRPr="00ED43AC" w:rsidRDefault="0065714A" w:rsidP="0065714A">
      <w:r>
        <w:rPr>
          <w:noProof/>
          <w14:ligatures w14:val="standardContextual"/>
        </w:rPr>
        <mc:AlternateContent>
          <mc:Choice Requires="wps">
            <w:drawing>
              <wp:anchor distT="0" distB="0" distL="114300" distR="114300" simplePos="0" relativeHeight="251699200" behindDoc="0" locked="0" layoutInCell="1" allowOverlap="1" wp14:anchorId="0DEA2288" wp14:editId="7D1212EF">
                <wp:simplePos x="0" y="0"/>
                <wp:positionH relativeFrom="margin">
                  <wp:posOffset>-82550</wp:posOffset>
                </wp:positionH>
                <wp:positionV relativeFrom="paragraph">
                  <wp:posOffset>396240</wp:posOffset>
                </wp:positionV>
                <wp:extent cx="5099050" cy="1549400"/>
                <wp:effectExtent l="0" t="0" r="25400" b="12700"/>
                <wp:wrapNone/>
                <wp:docPr id="1745407985" name="Rectángulo 57"/>
                <wp:cNvGraphicFramePr/>
                <a:graphic xmlns:a="http://schemas.openxmlformats.org/drawingml/2006/main">
                  <a:graphicData uri="http://schemas.microsoft.com/office/word/2010/wordprocessingShape">
                    <wps:wsp>
                      <wps:cNvSpPr/>
                      <wps:spPr>
                        <a:xfrm>
                          <a:off x="0" y="0"/>
                          <a:ext cx="5099050" cy="15494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BE8B2" id="Rectángulo 57" o:spid="_x0000_s1026" style="position:absolute;margin-left:-6.5pt;margin-top:31.2pt;width:401.5pt;height:122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" filled="f" strokecolor="yellow" strokeweight="1.5pt">
                <w10:wrap anchorx="margin"/>
              </v:rect>
            </w:pict>
          </mc:Fallback>
        </mc:AlternateContent>
      </w:r>
      <w:r>
        <w:t xml:space="preserve">En captura inferior se aprecia parte central de página externa del sitio web para usuario de tipo público (a partir de ahora cuerpo de página).  </w:t>
      </w:r>
    </w:p>
    <w:p w14:paraId="3AE7860A" w14:textId="2981B09F" w:rsidR="0065714A" w:rsidRDefault="0065714A" w:rsidP="0065714A">
      <w:r w:rsidRPr="0065714A">
        <w:rPr>
          <w:noProof/>
        </w:rPr>
        <w:drawing>
          <wp:inline distT="0" distB="0" distL="0" distR="0" wp14:anchorId="20518ECB" wp14:editId="71E597FA">
            <wp:extent cx="5489575" cy="1464310"/>
            <wp:effectExtent l="0" t="0" r="0" b="2540"/>
            <wp:docPr id="744193855"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93855" name="Imagen 1" descr="Imagen que contiene Texto&#10;&#10;El contenido generado por IA puede ser incorrecto."/>
                    <pic:cNvPicPr/>
                  </pic:nvPicPr>
                  <pic:blipFill>
                    <a:blip r:embed="rId21"/>
                    <a:stretch>
                      <a:fillRect/>
                    </a:stretch>
                  </pic:blipFill>
                  <pic:spPr>
                    <a:xfrm>
                      <a:off x="0" y="0"/>
                      <a:ext cx="5489575" cy="1464310"/>
                    </a:xfrm>
                    <a:prstGeom prst="rect">
                      <a:avLst/>
                    </a:prstGeom>
                  </pic:spPr>
                </pic:pic>
              </a:graphicData>
            </a:graphic>
          </wp:inline>
        </w:drawing>
      </w:r>
    </w:p>
    <w:p w14:paraId="0D9566EB" w14:textId="3C2F3F51" w:rsidR="0065714A" w:rsidRDefault="0065714A" w:rsidP="0065714A">
      <w:r>
        <w:rPr>
          <w:noProof/>
          <w14:ligatures w14:val="standardContextual"/>
        </w:rPr>
        <mc:AlternateContent>
          <mc:Choice Requires="wps">
            <w:drawing>
              <wp:anchor distT="0" distB="0" distL="114300" distR="114300" simplePos="0" relativeHeight="251701248" behindDoc="0" locked="0" layoutInCell="1" allowOverlap="1" wp14:anchorId="62CEAF34" wp14:editId="563FB260">
                <wp:simplePos x="0" y="0"/>
                <wp:positionH relativeFrom="margin">
                  <wp:posOffset>-95250</wp:posOffset>
                </wp:positionH>
                <wp:positionV relativeFrom="paragraph">
                  <wp:posOffset>371475</wp:posOffset>
                </wp:positionV>
                <wp:extent cx="5099050" cy="1485900"/>
                <wp:effectExtent l="0" t="0" r="25400" b="19050"/>
                <wp:wrapNone/>
                <wp:docPr id="603711313" name="Rectángulo 57"/>
                <wp:cNvGraphicFramePr/>
                <a:graphic xmlns:a="http://schemas.openxmlformats.org/drawingml/2006/main">
                  <a:graphicData uri="http://schemas.microsoft.com/office/word/2010/wordprocessingShape">
                    <wps:wsp>
                      <wps:cNvSpPr/>
                      <wps:spPr>
                        <a:xfrm>
                          <a:off x="0" y="0"/>
                          <a:ext cx="5099050" cy="14859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C00CB" id="Rectángulo 57" o:spid="_x0000_s1026" style="position:absolute;margin-left:-7.5pt;margin-top:29.25pt;width:401.5pt;height:117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" filled="f" strokecolor="yellow" strokeweight="1.5pt">
                <w10:wrap anchorx="margin"/>
              </v:rect>
            </w:pict>
          </mc:Fallback>
        </mc:AlternateContent>
      </w:r>
      <w:r>
        <w:t xml:space="preserve">En captura inferior se aprecia parte central de página interna del sitio web para usuario registrado público (a partir de ahora cuerpo de página).  </w:t>
      </w:r>
    </w:p>
    <w:p w14:paraId="284E559E" w14:textId="28BB8021" w:rsidR="0065714A" w:rsidRPr="0065714A" w:rsidRDefault="0065714A" w:rsidP="0065714A">
      <w:r w:rsidRPr="0065714A">
        <w:rPr>
          <w:noProof/>
        </w:rPr>
        <w:drawing>
          <wp:inline distT="0" distB="0" distL="0" distR="0" wp14:anchorId="1D336A78" wp14:editId="7085A507">
            <wp:extent cx="5489575" cy="1345565"/>
            <wp:effectExtent l="0" t="0" r="0" b="6985"/>
            <wp:docPr id="163840727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07276" name="Imagen 1" descr="Interfaz de usuario gráfica, Texto, Aplicación, Correo electrónico&#10;&#10;El contenido generado por IA puede ser incorrecto."/>
                    <pic:cNvPicPr/>
                  </pic:nvPicPr>
                  <pic:blipFill>
                    <a:blip r:embed="rId22"/>
                    <a:stretch>
                      <a:fillRect/>
                    </a:stretch>
                  </pic:blipFill>
                  <pic:spPr>
                    <a:xfrm>
                      <a:off x="0" y="0"/>
                      <a:ext cx="5489575" cy="1345565"/>
                    </a:xfrm>
                    <a:prstGeom prst="rect">
                      <a:avLst/>
                    </a:prstGeom>
                  </pic:spPr>
                </pic:pic>
              </a:graphicData>
            </a:graphic>
          </wp:inline>
        </w:drawing>
      </w:r>
    </w:p>
    <w:p w14:paraId="260611B2" w14:textId="14512720" w:rsidR="0065714A" w:rsidRDefault="0065714A" w:rsidP="00C55E34">
      <w:r>
        <w:t>En esta zona nos encontramos con el propio contenido de las páginas, ya sea información si se trata de una página de carácter divulgativo</w:t>
      </w:r>
      <w:r w:rsidR="002A460C">
        <w:t>,</w:t>
      </w:r>
      <w:r>
        <w:t xml:space="preserve"> como son las correspondientes a la parte pública de la aplicación </w:t>
      </w:r>
      <w:r w:rsidR="002A460C">
        <w:t xml:space="preserve">u objetos de interacción con el usuario, </w:t>
      </w:r>
      <w:r>
        <w:t>como es el caso de las páginas internas de la plataforma, las cuales son de uso exclusivo de usuarios registrados.</w:t>
      </w:r>
    </w:p>
    <w:p w14:paraId="6E4C0D12" w14:textId="7B2A0244" w:rsidR="0065714A" w:rsidRDefault="0065714A" w:rsidP="00C55E34">
      <w:r>
        <w:lastRenderedPageBreak/>
        <w:t xml:space="preserve">La principal diferencia entre los cuerpos de páginas externas públicas y los de páginas internas privadas, es la implementación de un buscador para las páginas privadas (véase captura inferior).  </w:t>
      </w:r>
    </w:p>
    <w:p w14:paraId="1699D142" w14:textId="77777777" w:rsidR="005032EF" w:rsidRDefault="00694BC0" w:rsidP="00C55E34">
      <w:r>
        <w:rPr>
          <w:noProof/>
          <w14:ligatures w14:val="standardContextual"/>
        </w:rPr>
        <mc:AlternateContent>
          <mc:Choice Requires="wps">
            <w:drawing>
              <wp:anchor distT="0" distB="0" distL="114300" distR="114300" simplePos="0" relativeHeight="251704320" behindDoc="0" locked="0" layoutInCell="1" allowOverlap="1" wp14:anchorId="60B2C024" wp14:editId="1CD1D04C">
                <wp:simplePos x="0" y="0"/>
                <wp:positionH relativeFrom="column">
                  <wp:posOffset>171450</wp:posOffset>
                </wp:positionH>
                <wp:positionV relativeFrom="paragraph">
                  <wp:posOffset>422910</wp:posOffset>
                </wp:positionV>
                <wp:extent cx="419100" cy="184150"/>
                <wp:effectExtent l="0" t="38100" r="57150" b="25400"/>
                <wp:wrapNone/>
                <wp:docPr id="899213574" name="Conector recto de flecha 60"/>
                <wp:cNvGraphicFramePr/>
                <a:graphic xmlns:a="http://schemas.openxmlformats.org/drawingml/2006/main">
                  <a:graphicData uri="http://schemas.microsoft.com/office/word/2010/wordprocessingShape">
                    <wps:wsp>
                      <wps:cNvCnPr/>
                      <wps:spPr>
                        <a:xfrm flipV="1">
                          <a:off x="0" y="0"/>
                          <a:ext cx="419100"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283614" id="Conector recto de flecha 60" o:spid="_x0000_s1026" type="#_x0000_t32" style="position:absolute;margin-left:13.5pt;margin-top:33.3pt;width:33pt;height:14.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" strokecolor="#4472c4 [3204]" strokeweight=".5pt">
                <v:stroke endarrow="block" joinstyle="miter"/>
              </v:shape>
            </w:pict>
          </mc:Fallback>
        </mc:AlternateContent>
      </w:r>
      <w:r w:rsidR="0065714A">
        <w:rPr>
          <w:noProof/>
          <w14:ligatures w14:val="standardContextual"/>
        </w:rPr>
        <mc:AlternateContent>
          <mc:Choice Requires="wps">
            <w:drawing>
              <wp:anchor distT="0" distB="0" distL="114300" distR="114300" simplePos="0" relativeHeight="251703296" behindDoc="0" locked="0" layoutInCell="1" allowOverlap="1" wp14:anchorId="0D1F581C" wp14:editId="58380C69">
                <wp:simplePos x="0" y="0"/>
                <wp:positionH relativeFrom="page">
                  <wp:align>center</wp:align>
                </wp:positionH>
                <wp:positionV relativeFrom="paragraph">
                  <wp:posOffset>238760</wp:posOffset>
                </wp:positionV>
                <wp:extent cx="4724400" cy="304800"/>
                <wp:effectExtent l="0" t="0" r="19050" b="19050"/>
                <wp:wrapNone/>
                <wp:docPr id="1470565369" name="Rectángulo 57"/>
                <wp:cNvGraphicFramePr/>
                <a:graphic xmlns:a="http://schemas.openxmlformats.org/drawingml/2006/main">
                  <a:graphicData uri="http://schemas.microsoft.com/office/word/2010/wordprocessingShape">
                    <wps:wsp>
                      <wps:cNvSpPr/>
                      <wps:spPr>
                        <a:xfrm>
                          <a:off x="0" y="0"/>
                          <a:ext cx="4724400" cy="3048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2F011" id="Rectángulo 57" o:spid="_x0000_s1026" style="position:absolute;margin-left:0;margin-top:18.8pt;width:372pt;height:24pt;z-index:2517032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" filled="f" strokecolor="yellow" strokeweight="1.5pt">
                <w10:wrap anchorx="page"/>
              </v:rect>
            </w:pict>
          </mc:Fallback>
        </mc:AlternateContent>
      </w:r>
      <w:r w:rsidR="0065714A" w:rsidRPr="0065714A">
        <w:rPr>
          <w:noProof/>
        </w:rPr>
        <w:drawing>
          <wp:inline distT="0" distB="0" distL="0" distR="0" wp14:anchorId="330BD2A3" wp14:editId="4F32E764">
            <wp:extent cx="5489575" cy="723900"/>
            <wp:effectExtent l="0" t="0" r="0" b="0"/>
            <wp:docPr id="18073295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07276" name="Imagen 1" descr="Interfaz de usuario gráfica, Texto, Aplicación, Correo electrónico&#10;&#10;El contenido generado por IA puede ser incorrecto."/>
                    <pic:cNvPicPr/>
                  </pic:nvPicPr>
                  <pic:blipFill rotWithShape="1">
                    <a:blip r:embed="rId22"/>
                    <a:srcRect t="10382" b="35819"/>
                    <a:stretch>
                      <a:fillRect/>
                    </a:stretch>
                  </pic:blipFill>
                  <pic:spPr bwMode="auto">
                    <a:xfrm>
                      <a:off x="0" y="0"/>
                      <a:ext cx="5489575" cy="723900"/>
                    </a:xfrm>
                    <a:prstGeom prst="rect">
                      <a:avLst/>
                    </a:prstGeom>
                    <a:ln>
                      <a:noFill/>
                    </a:ln>
                    <a:extLst>
                      <a:ext uri="{53640926-AAD7-44D8-BBD7-CCE9431645EC}">
                        <a14:shadowObscured xmlns:a14="http://schemas.microsoft.com/office/drawing/2010/main"/>
                      </a:ext>
                    </a:extLst>
                  </pic:spPr>
                </pic:pic>
              </a:graphicData>
            </a:graphic>
          </wp:inline>
        </w:drawing>
      </w:r>
    </w:p>
    <w:p w14:paraId="5A31B339" w14:textId="4B6C58DC" w:rsidR="0065714A" w:rsidRDefault="00694BC0" w:rsidP="00C55E34">
      <w:r>
        <w:t>Este buscador sirve para buscar coincidencias dentro de la página en la que nos encontramos y p</w:t>
      </w:r>
      <w:r w:rsidR="0065714A">
        <w:t xml:space="preserve">ara hacer uso </w:t>
      </w:r>
      <w:r>
        <w:t>de este</w:t>
      </w:r>
      <w:r w:rsidR="0065714A">
        <w:t xml:space="preserve">, simplemente introducimos la palabra a buscar y </w:t>
      </w:r>
      <w:r>
        <w:t xml:space="preserve">este irá filtrando </w:t>
      </w:r>
      <w:r w:rsidR="002A460C">
        <w:t xml:space="preserve">por carácter </w:t>
      </w:r>
      <w:r>
        <w:t>a medida que escribimos la palabra.</w:t>
      </w:r>
    </w:p>
    <w:p w14:paraId="09874B0D" w14:textId="77777777" w:rsidR="005032EF" w:rsidRDefault="005032EF" w:rsidP="00C55E34"/>
    <w:p w14:paraId="341C39A1" w14:textId="73FC99B6" w:rsidR="00694BC0" w:rsidRDefault="00694BC0" w:rsidP="00C55E34">
      <w:r>
        <w:t xml:space="preserve">En </w:t>
      </w:r>
      <w:r w:rsidR="004833AC">
        <w:t xml:space="preserve">todas </w:t>
      </w:r>
      <w:r>
        <w:t>las páginas de carácter público</w:t>
      </w:r>
      <w:r w:rsidR="004833AC">
        <w:t xml:space="preserve"> y aquellas privadas para usuarios registrados que así lo requieran, </w:t>
      </w:r>
      <w:r>
        <w:t>nos encontramos con un menú lateral que nos ayudará a desplazarnos por la página, para ello simplemente debemos hacer clic sobre el artículo/apartado que nos interese y la página se desplazará automáticamente a es</w:t>
      </w:r>
      <w:r w:rsidR="002A460C">
        <w:t>a</w:t>
      </w:r>
      <w:r>
        <w:t xml:space="preserve"> sección (véase captura inferior).</w:t>
      </w:r>
    </w:p>
    <w:p w14:paraId="2620791E" w14:textId="46AD44F3" w:rsidR="00694BC0" w:rsidRPr="00C55E34" w:rsidRDefault="00694BC0" w:rsidP="00C55E34">
      <w:r>
        <w:rPr>
          <w:noProof/>
          <w14:ligatures w14:val="standardContextual"/>
        </w:rPr>
        <mc:AlternateContent>
          <mc:Choice Requires="wps">
            <w:drawing>
              <wp:anchor distT="0" distB="0" distL="114300" distR="114300" simplePos="0" relativeHeight="251708416" behindDoc="0" locked="0" layoutInCell="1" allowOverlap="1" wp14:anchorId="003B04A2" wp14:editId="4590C2F6">
                <wp:simplePos x="0" y="0"/>
                <wp:positionH relativeFrom="column">
                  <wp:posOffset>171450</wp:posOffset>
                </wp:positionH>
                <wp:positionV relativeFrom="paragraph">
                  <wp:posOffset>310515</wp:posOffset>
                </wp:positionV>
                <wp:extent cx="419100" cy="184150"/>
                <wp:effectExtent l="0" t="38100" r="57150" b="25400"/>
                <wp:wrapNone/>
                <wp:docPr id="397005986" name="Conector recto de flecha 60"/>
                <wp:cNvGraphicFramePr/>
                <a:graphic xmlns:a="http://schemas.openxmlformats.org/drawingml/2006/main">
                  <a:graphicData uri="http://schemas.microsoft.com/office/word/2010/wordprocessingShape">
                    <wps:wsp>
                      <wps:cNvCnPr/>
                      <wps:spPr>
                        <a:xfrm flipV="1">
                          <a:off x="0" y="0"/>
                          <a:ext cx="419100"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BA6C1" id="Conector recto de flecha 60" o:spid="_x0000_s1026" type="#_x0000_t32" style="position:absolute;margin-left:13.5pt;margin-top:24.45pt;width:33pt;height:14.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06368" behindDoc="0" locked="0" layoutInCell="1" allowOverlap="1" wp14:anchorId="08F4ED8B" wp14:editId="23745EC9">
                <wp:simplePos x="0" y="0"/>
                <wp:positionH relativeFrom="margin">
                  <wp:posOffset>476250</wp:posOffset>
                </wp:positionH>
                <wp:positionV relativeFrom="paragraph">
                  <wp:posOffset>-1270</wp:posOffset>
                </wp:positionV>
                <wp:extent cx="1085850" cy="984250"/>
                <wp:effectExtent l="0" t="0" r="19050" b="25400"/>
                <wp:wrapNone/>
                <wp:docPr id="1955692987" name="Rectángulo 57"/>
                <wp:cNvGraphicFramePr/>
                <a:graphic xmlns:a="http://schemas.openxmlformats.org/drawingml/2006/main">
                  <a:graphicData uri="http://schemas.microsoft.com/office/word/2010/wordprocessingShape">
                    <wps:wsp>
                      <wps:cNvSpPr/>
                      <wps:spPr>
                        <a:xfrm>
                          <a:off x="0" y="0"/>
                          <a:ext cx="1085850" cy="9842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03EC0" id="Rectángulo 57" o:spid="_x0000_s1026" style="position:absolute;margin-left:37.5pt;margin-top:-.1pt;width:85.5pt;height:7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" filled="f" strokecolor="yellow" strokeweight="1.5pt">
                <w10:wrap anchorx="margin"/>
              </v:rect>
            </w:pict>
          </mc:Fallback>
        </mc:AlternateContent>
      </w:r>
      <w:r w:rsidRPr="0065714A">
        <w:rPr>
          <w:noProof/>
        </w:rPr>
        <w:drawing>
          <wp:inline distT="0" distB="0" distL="0" distR="0" wp14:anchorId="33209FEB" wp14:editId="7A5A0885">
            <wp:extent cx="5489575" cy="1464310"/>
            <wp:effectExtent l="0" t="0" r="0" b="2540"/>
            <wp:docPr id="2125913845"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93855" name="Imagen 1" descr="Imagen que contiene Texto&#10;&#10;El contenido generado por IA puede ser incorrecto."/>
                    <pic:cNvPicPr/>
                  </pic:nvPicPr>
                  <pic:blipFill>
                    <a:blip r:embed="rId21"/>
                    <a:stretch>
                      <a:fillRect/>
                    </a:stretch>
                  </pic:blipFill>
                  <pic:spPr>
                    <a:xfrm>
                      <a:off x="0" y="0"/>
                      <a:ext cx="5489575" cy="1464310"/>
                    </a:xfrm>
                    <a:prstGeom prst="rect">
                      <a:avLst/>
                    </a:prstGeom>
                  </pic:spPr>
                </pic:pic>
              </a:graphicData>
            </a:graphic>
          </wp:inline>
        </w:drawing>
      </w:r>
    </w:p>
    <w:p w14:paraId="3C4BF6FF" w14:textId="21A0E7CE" w:rsidR="004833AC" w:rsidRDefault="004833AC" w:rsidP="004833AC">
      <w:r>
        <w:rPr>
          <w:noProof/>
          <w14:ligatures w14:val="standardContextual"/>
        </w:rPr>
        <mc:AlternateContent>
          <mc:Choice Requires="wps">
            <w:drawing>
              <wp:anchor distT="0" distB="0" distL="114300" distR="114300" simplePos="0" relativeHeight="251904000" behindDoc="0" locked="0" layoutInCell="1" allowOverlap="1" wp14:anchorId="1CF06A6B" wp14:editId="0FF8EF7E">
                <wp:simplePos x="0" y="0"/>
                <wp:positionH relativeFrom="column">
                  <wp:posOffset>4890308</wp:posOffset>
                </wp:positionH>
                <wp:positionV relativeFrom="paragraph">
                  <wp:posOffset>3677574</wp:posOffset>
                </wp:positionV>
                <wp:extent cx="419100" cy="184150"/>
                <wp:effectExtent l="0" t="38100" r="57150" b="25400"/>
                <wp:wrapNone/>
                <wp:docPr id="1567483299" name="Conector recto de flecha 60"/>
                <wp:cNvGraphicFramePr/>
                <a:graphic xmlns:a="http://schemas.openxmlformats.org/drawingml/2006/main">
                  <a:graphicData uri="http://schemas.microsoft.com/office/word/2010/wordprocessingShape">
                    <wps:wsp>
                      <wps:cNvCnPr/>
                      <wps:spPr>
                        <a:xfrm flipV="1">
                          <a:off x="0" y="0"/>
                          <a:ext cx="419100"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3FA18E" id="_x0000_t32" coordsize="21600,21600" o:spt="32" o:oned="t" path="m,l21600,21600e" filled="f">
                <v:path arrowok="t" fillok="f" o:connecttype="none"/>
                <o:lock v:ext="edit" shapetype="t"/>
              </v:shapetype>
              <v:shape id="Conector recto de flecha 60" o:spid="_x0000_s1026" type="#_x0000_t32" style="position:absolute;margin-left:385.05pt;margin-top:289.55pt;width:33pt;height:14.5pt;flip: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901952" behindDoc="0" locked="0" layoutInCell="1" allowOverlap="1" wp14:anchorId="4E40354F" wp14:editId="76A50CC2">
                <wp:simplePos x="0" y="0"/>
                <wp:positionH relativeFrom="margin">
                  <wp:posOffset>-62346</wp:posOffset>
                </wp:positionH>
                <wp:positionV relativeFrom="paragraph">
                  <wp:posOffset>3412548</wp:posOffset>
                </wp:positionV>
                <wp:extent cx="5589847" cy="436419"/>
                <wp:effectExtent l="0" t="0" r="11430" b="20955"/>
                <wp:wrapNone/>
                <wp:docPr id="1824325234" name="Rectángulo 57"/>
                <wp:cNvGraphicFramePr/>
                <a:graphic xmlns:a="http://schemas.openxmlformats.org/drawingml/2006/main">
                  <a:graphicData uri="http://schemas.microsoft.com/office/word/2010/wordprocessingShape">
                    <wps:wsp>
                      <wps:cNvSpPr/>
                      <wps:spPr>
                        <a:xfrm>
                          <a:off x="0" y="0"/>
                          <a:ext cx="5589847" cy="436419"/>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10AB6" id="Rectángulo 57" o:spid="_x0000_s1026" style="position:absolute;margin-left:-4.9pt;margin-top:268.7pt;width:440.15pt;height:34.3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" filled="f" strokecolor="yellow" strokeweight="1.5pt">
                <w10:wrap anchorx="margin"/>
              </v:rect>
            </w:pict>
          </mc:Fallback>
        </mc:AlternateContent>
      </w:r>
      <w:r>
        <w:t xml:space="preserve">Este menú lateral podrá ubicarse centrado cenitalmente, justo debajo del menú de navegación si el tamaño de la pantalla se reduce. En tal circunstancia, el funcionamiento es idéntico a su posicionamiento lateral, salvo porque en determinados casos, si este menú es demasiado extenso, tendremos que hacer </w:t>
      </w:r>
      <w:proofErr w:type="spellStart"/>
      <w:r>
        <w:t>scroll</w:t>
      </w:r>
      <w:proofErr w:type="spellEnd"/>
      <w:r>
        <w:t xml:space="preserve"> en la barra vertical lateral para ir viendo los distintos enlaces (véase captura inferior).</w:t>
      </w:r>
      <w:r w:rsidRPr="004833AC">
        <w:drawing>
          <wp:inline distT="0" distB="0" distL="0" distR="0" wp14:anchorId="39DB045A" wp14:editId="266B2758">
            <wp:extent cx="5488940" cy="3532544"/>
            <wp:effectExtent l="0" t="0" r="0" b="0"/>
            <wp:docPr id="576759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59282" name=""/>
                    <pic:cNvPicPr/>
                  </pic:nvPicPr>
                  <pic:blipFill rotWithShape="1">
                    <a:blip r:embed="rId23"/>
                    <a:srcRect t="1671" b="27337"/>
                    <a:stretch>
                      <a:fillRect/>
                    </a:stretch>
                  </pic:blipFill>
                  <pic:spPr bwMode="auto">
                    <a:xfrm>
                      <a:off x="0" y="0"/>
                      <a:ext cx="5489575" cy="3532953"/>
                    </a:xfrm>
                    <a:prstGeom prst="rect">
                      <a:avLst/>
                    </a:prstGeom>
                    <a:ln>
                      <a:noFill/>
                    </a:ln>
                    <a:extLst>
                      <a:ext uri="{53640926-AAD7-44D8-BBD7-CCE9431645EC}">
                        <a14:shadowObscured xmlns:a14="http://schemas.microsoft.com/office/drawing/2010/main"/>
                      </a:ext>
                    </a:extLst>
                  </pic:spPr>
                </pic:pic>
              </a:graphicData>
            </a:graphic>
          </wp:inline>
        </w:drawing>
      </w:r>
    </w:p>
    <w:p w14:paraId="306C5DC4" w14:textId="3AAA715E" w:rsidR="00ED43AC" w:rsidRDefault="004D5046" w:rsidP="00ED43AC">
      <w:pPr>
        <w:pStyle w:val="Ttulo2"/>
      </w:pPr>
      <w:bookmarkStart w:id="10" w:name="_Toc200896259"/>
      <w:r>
        <w:lastRenderedPageBreak/>
        <w:t xml:space="preserve">1.3 </w:t>
      </w:r>
      <w:r w:rsidR="00ED43AC">
        <w:t>Descripción y usos de parte inferior de una página tipo del sitio web</w:t>
      </w:r>
      <w:bookmarkEnd w:id="10"/>
    </w:p>
    <w:p w14:paraId="5132E9FC" w14:textId="77777777" w:rsidR="00ED43AC" w:rsidRDefault="00ED43AC" w:rsidP="00ED43AC"/>
    <w:p w14:paraId="2E1DFDE3" w14:textId="68BC2DD3" w:rsidR="00ED43AC" w:rsidRPr="00ED43AC" w:rsidRDefault="00ED43AC" w:rsidP="00ED43AC">
      <w:r>
        <w:t>En captura inferior se aprecia parte inferior de página externa del sitio web para usuario de tipo público</w:t>
      </w:r>
      <w:r w:rsidR="003A30F8">
        <w:t xml:space="preserve"> (a partir de ahora pie de página)</w:t>
      </w:r>
      <w:r>
        <w:t xml:space="preserve">.  </w:t>
      </w:r>
    </w:p>
    <w:p w14:paraId="47A25EE8" w14:textId="3A94DD67" w:rsidR="00ED43AC" w:rsidRPr="00ED43AC" w:rsidRDefault="00752182" w:rsidP="00ED43AC">
      <w:r>
        <w:rPr>
          <w:noProof/>
          <w14:ligatures w14:val="standardContextual"/>
        </w:rPr>
        <mc:AlternateContent>
          <mc:Choice Requires="wps">
            <w:drawing>
              <wp:anchor distT="0" distB="0" distL="114300" distR="114300" simplePos="0" relativeHeight="251684864" behindDoc="0" locked="0" layoutInCell="1" allowOverlap="1" wp14:anchorId="15353DF0" wp14:editId="45B4DA03">
                <wp:simplePos x="0" y="0"/>
                <wp:positionH relativeFrom="margin">
                  <wp:posOffset>458787</wp:posOffset>
                </wp:positionH>
                <wp:positionV relativeFrom="paragraph">
                  <wp:posOffset>153353</wp:posOffset>
                </wp:positionV>
                <wp:extent cx="4540250" cy="476250"/>
                <wp:effectExtent l="0" t="0" r="12700" b="19050"/>
                <wp:wrapNone/>
                <wp:docPr id="270580451" name="Rectángulo 57"/>
                <wp:cNvGraphicFramePr/>
                <a:graphic xmlns:a="http://schemas.openxmlformats.org/drawingml/2006/main">
                  <a:graphicData uri="http://schemas.microsoft.com/office/word/2010/wordprocessingShape">
                    <wps:wsp>
                      <wps:cNvSpPr/>
                      <wps:spPr>
                        <a:xfrm>
                          <a:off x="0" y="0"/>
                          <a:ext cx="4540250" cy="4762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72ECC" id="Rectángulo 57" o:spid="_x0000_s1026" style="position:absolute;margin-left:36.1pt;margin-top:12.1pt;width:357.5pt;height:3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" filled="f" strokecolor="yellow" strokeweight="1.5pt">
                <w10:wrap anchorx="margin"/>
              </v:rect>
            </w:pict>
          </mc:Fallback>
        </mc:AlternateContent>
      </w:r>
      <w:r w:rsidR="001B26E7" w:rsidRPr="001B26E7">
        <w:rPr>
          <w:noProof/>
          <w14:ligatures w14:val="standardContextual"/>
        </w:rPr>
        <w:t xml:space="preserve"> </w:t>
      </w:r>
      <w:r w:rsidR="00EF24A9" w:rsidRPr="00EF24A9">
        <w:rPr>
          <w:noProof/>
          <w14:ligatures w14:val="standardContextual"/>
        </w:rPr>
        <w:drawing>
          <wp:inline distT="0" distB="0" distL="0" distR="0" wp14:anchorId="7BFE7EC6" wp14:editId="3350EAE1">
            <wp:extent cx="5489575" cy="410845"/>
            <wp:effectExtent l="0" t="0" r="0" b="8255"/>
            <wp:docPr id="666278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78257" name=""/>
                    <pic:cNvPicPr/>
                  </pic:nvPicPr>
                  <pic:blipFill>
                    <a:blip r:embed="rId24"/>
                    <a:stretch>
                      <a:fillRect/>
                    </a:stretch>
                  </pic:blipFill>
                  <pic:spPr>
                    <a:xfrm>
                      <a:off x="0" y="0"/>
                      <a:ext cx="5489575" cy="410845"/>
                    </a:xfrm>
                    <a:prstGeom prst="rect">
                      <a:avLst/>
                    </a:prstGeom>
                  </pic:spPr>
                </pic:pic>
              </a:graphicData>
            </a:graphic>
          </wp:inline>
        </w:drawing>
      </w:r>
    </w:p>
    <w:p w14:paraId="4E62E5E9" w14:textId="37E719B4" w:rsidR="00ED43AC" w:rsidRDefault="00ED43AC" w:rsidP="00ED43AC">
      <w:r>
        <w:t>En captura inferior se aprecia parte inferior de página interna del sitio web para usuario registrado</w:t>
      </w:r>
      <w:r w:rsidR="003A30F8">
        <w:t xml:space="preserve"> (a partir de ahora pie de página).</w:t>
      </w:r>
    </w:p>
    <w:p w14:paraId="0F8D7627" w14:textId="77777777" w:rsidR="004D5046" w:rsidRPr="00ED43AC" w:rsidRDefault="004D5046" w:rsidP="00ED43AC"/>
    <w:p w14:paraId="7C0C8E44" w14:textId="77777777" w:rsidR="004833AC" w:rsidRDefault="00752182" w:rsidP="004833AC">
      <w:pPr>
        <w:jc w:val="both"/>
      </w:pPr>
      <w:r>
        <w:rPr>
          <w:noProof/>
          <w14:ligatures w14:val="standardContextual"/>
        </w:rPr>
        <mc:AlternateContent>
          <mc:Choice Requires="wps">
            <w:drawing>
              <wp:anchor distT="0" distB="0" distL="114300" distR="114300" simplePos="0" relativeHeight="251686912" behindDoc="0" locked="0" layoutInCell="1" allowOverlap="1" wp14:anchorId="4A4E2B4C" wp14:editId="0509EA89">
                <wp:simplePos x="0" y="0"/>
                <wp:positionH relativeFrom="margin">
                  <wp:posOffset>425768</wp:posOffset>
                </wp:positionH>
                <wp:positionV relativeFrom="paragraph">
                  <wp:posOffset>44767</wp:posOffset>
                </wp:positionV>
                <wp:extent cx="4540250" cy="476250"/>
                <wp:effectExtent l="0" t="0" r="12700" b="19050"/>
                <wp:wrapNone/>
                <wp:docPr id="1485428183" name="Rectángulo 57"/>
                <wp:cNvGraphicFramePr/>
                <a:graphic xmlns:a="http://schemas.openxmlformats.org/drawingml/2006/main">
                  <a:graphicData uri="http://schemas.microsoft.com/office/word/2010/wordprocessingShape">
                    <wps:wsp>
                      <wps:cNvSpPr/>
                      <wps:spPr>
                        <a:xfrm>
                          <a:off x="0" y="0"/>
                          <a:ext cx="4540250" cy="4762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6A0DE" id="Rectángulo 57" o:spid="_x0000_s1026" style="position:absolute;margin-left:33.55pt;margin-top:3.5pt;width:357.5pt;height:3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" filled="f" strokecolor="yellow" strokeweight="1.5pt">
                <w10:wrap anchorx="margin"/>
              </v:rect>
            </w:pict>
          </mc:Fallback>
        </mc:AlternateContent>
      </w:r>
      <w:r w:rsidR="00EF24A9" w:rsidRPr="00EF24A9">
        <w:rPr>
          <w:noProof/>
        </w:rPr>
        <w:drawing>
          <wp:inline distT="0" distB="0" distL="0" distR="0" wp14:anchorId="72F426EE" wp14:editId="2BB8E52B">
            <wp:extent cx="5489575" cy="525145"/>
            <wp:effectExtent l="0" t="0" r="0" b="8255"/>
            <wp:docPr id="1073949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9160" name=""/>
                    <pic:cNvPicPr/>
                  </pic:nvPicPr>
                  <pic:blipFill>
                    <a:blip r:embed="rId25"/>
                    <a:stretch>
                      <a:fillRect/>
                    </a:stretch>
                  </pic:blipFill>
                  <pic:spPr>
                    <a:xfrm>
                      <a:off x="0" y="0"/>
                      <a:ext cx="5489575" cy="525145"/>
                    </a:xfrm>
                    <a:prstGeom prst="rect">
                      <a:avLst/>
                    </a:prstGeom>
                  </pic:spPr>
                </pic:pic>
              </a:graphicData>
            </a:graphic>
          </wp:inline>
        </w:drawing>
      </w:r>
    </w:p>
    <w:p w14:paraId="63D8C260" w14:textId="37380B0C" w:rsidR="00752182" w:rsidRDefault="00752182" w:rsidP="004833AC">
      <w:pPr>
        <w:jc w:val="both"/>
      </w:pPr>
      <w:r>
        <w:t xml:space="preserve">En esta zona nos encontramos con 3 partes bien delimitadas. De izquierda derecha o en pantallas medianas y pequeñas de arriba abajo, usted se encontrará con: </w:t>
      </w:r>
    </w:p>
    <w:p w14:paraId="0DA5C4F4" w14:textId="12DCE782" w:rsidR="00752182" w:rsidRDefault="00752182" w:rsidP="00752182">
      <w:pPr>
        <w:pStyle w:val="Prrafodelista"/>
        <w:numPr>
          <w:ilvl w:val="0"/>
          <w:numId w:val="25"/>
        </w:numPr>
      </w:pPr>
      <w:r>
        <w:t xml:space="preserve">Enlaces a páginas de interés, como información legal, </w:t>
      </w:r>
      <w:proofErr w:type="spellStart"/>
      <w:r>
        <w:t>FAQ´s</w:t>
      </w:r>
      <w:proofErr w:type="spellEnd"/>
      <w:r w:rsidR="003A30F8">
        <w:t xml:space="preserve"> (página de preguntas y respuestas frecuentes para consulta)</w:t>
      </w:r>
      <w:r>
        <w:t>,</w:t>
      </w:r>
      <w:r w:rsidRPr="001B26E7">
        <w:t xml:space="preserve"> Política</w:t>
      </w:r>
      <w:r>
        <w:t xml:space="preserve"> de privacidad, </w:t>
      </w:r>
      <w:r w:rsidR="003A30F8">
        <w:t xml:space="preserve">contacto, </w:t>
      </w:r>
      <w:r>
        <w:t>etc.</w:t>
      </w:r>
    </w:p>
    <w:p w14:paraId="2B818395" w14:textId="33E33154" w:rsidR="00752182" w:rsidRDefault="003A30F8" w:rsidP="00752182">
      <w:pPr>
        <w:pStyle w:val="Prrafodelista"/>
        <w:numPr>
          <w:ilvl w:val="1"/>
          <w:numId w:val="25"/>
        </w:numPr>
      </w:pPr>
      <w:r>
        <w:t>Margen izquierdo</w:t>
      </w:r>
      <w:r w:rsidR="00752182">
        <w:t xml:space="preserve"> </w:t>
      </w:r>
      <w:r>
        <w:t xml:space="preserve">del pie de página </w:t>
      </w:r>
      <w:r w:rsidR="00752182">
        <w:t xml:space="preserve">(véase capturas superiores) o zona superior centrada </w:t>
      </w:r>
      <w:r>
        <w:t xml:space="preserve">del pie de página </w:t>
      </w:r>
      <w:r w:rsidR="00752182">
        <w:t>en pantallas medianas y pequeñas.</w:t>
      </w:r>
    </w:p>
    <w:p w14:paraId="22A1B4C9" w14:textId="10A8A310" w:rsidR="00752182" w:rsidRDefault="001B26E7" w:rsidP="00752182">
      <w:pPr>
        <w:pStyle w:val="Prrafodelista"/>
        <w:numPr>
          <w:ilvl w:val="0"/>
          <w:numId w:val="25"/>
        </w:numPr>
      </w:pPr>
      <w:r>
        <w:t>Copyright</w:t>
      </w:r>
      <w:r w:rsidR="00752182">
        <w:t>.</w:t>
      </w:r>
    </w:p>
    <w:p w14:paraId="30A14BB4" w14:textId="0BC5C5EB" w:rsidR="00752182" w:rsidRDefault="003A30F8" w:rsidP="00752182">
      <w:pPr>
        <w:pStyle w:val="Prrafodelista"/>
        <w:numPr>
          <w:ilvl w:val="1"/>
          <w:numId w:val="25"/>
        </w:numPr>
      </w:pPr>
      <w:r>
        <w:t>Zona</w:t>
      </w:r>
      <w:r w:rsidR="00752182">
        <w:t xml:space="preserve"> central </w:t>
      </w:r>
      <w:r>
        <w:t xml:space="preserve">del pie de página </w:t>
      </w:r>
      <w:r w:rsidR="00752182">
        <w:t xml:space="preserve">(véase capturas superiores) o zona media centrada </w:t>
      </w:r>
      <w:r>
        <w:t xml:space="preserve">del pie de página </w:t>
      </w:r>
      <w:r w:rsidR="00752182">
        <w:t>en pantallas medianas y pequeñas.</w:t>
      </w:r>
    </w:p>
    <w:p w14:paraId="36E1F336" w14:textId="0361A07B" w:rsidR="00752182" w:rsidRDefault="00752182" w:rsidP="00752182">
      <w:pPr>
        <w:pStyle w:val="Prrafodelista"/>
        <w:numPr>
          <w:ilvl w:val="0"/>
          <w:numId w:val="25"/>
        </w:numPr>
      </w:pPr>
      <w:r>
        <w:t>Enlace</w:t>
      </w:r>
      <w:r w:rsidR="001B26E7">
        <w:t>s a redes sociales</w:t>
      </w:r>
    </w:p>
    <w:p w14:paraId="153C28A6" w14:textId="384544BB" w:rsidR="00752182" w:rsidRDefault="00752182" w:rsidP="00752182">
      <w:pPr>
        <w:pStyle w:val="Prrafodelista"/>
        <w:numPr>
          <w:ilvl w:val="1"/>
          <w:numId w:val="25"/>
        </w:numPr>
      </w:pPr>
      <w:r>
        <w:t xml:space="preserve">Parte </w:t>
      </w:r>
      <w:r w:rsidR="001B26E7">
        <w:t>inf</w:t>
      </w:r>
      <w:r>
        <w:t xml:space="preserve">erior derecha </w:t>
      </w:r>
      <w:r w:rsidR="003A30F8">
        <w:t xml:space="preserve">del pie de página </w:t>
      </w:r>
      <w:r>
        <w:t xml:space="preserve">(véase capturas superiores) o zona inferior centrada </w:t>
      </w:r>
      <w:r w:rsidR="003A30F8">
        <w:t xml:space="preserve">del pie de página </w:t>
      </w:r>
      <w:r>
        <w:t>en pantallas medianas y pequeñas.</w:t>
      </w:r>
    </w:p>
    <w:p w14:paraId="23A1CF3A" w14:textId="77777777" w:rsidR="00752182" w:rsidRDefault="00752182" w:rsidP="009C5C5D">
      <w:pPr>
        <w:jc w:val="both"/>
      </w:pPr>
    </w:p>
    <w:p w14:paraId="022BA7EE" w14:textId="1F303BE3" w:rsidR="003A2FC2" w:rsidRDefault="004D5046" w:rsidP="005032EF">
      <w:pPr>
        <w:pStyle w:val="Ttulo4"/>
      </w:pPr>
      <w:r>
        <w:t xml:space="preserve">1.1.2.1 </w:t>
      </w:r>
      <w:r w:rsidR="003A30F8">
        <w:t xml:space="preserve">Funcionalidad de los enlaces </w:t>
      </w:r>
      <w:r w:rsidR="003A2FC2">
        <w:t>a páginas de interés</w:t>
      </w:r>
    </w:p>
    <w:p w14:paraId="30DF93D6" w14:textId="557EEEF3" w:rsidR="003A2FC2" w:rsidRDefault="005032EF" w:rsidP="003A2FC2">
      <w:r>
        <w:rPr>
          <w:noProof/>
          <w14:ligatures w14:val="standardContextual"/>
        </w:rPr>
        <mc:AlternateContent>
          <mc:Choice Requires="wps">
            <w:drawing>
              <wp:anchor distT="0" distB="0" distL="114300" distR="114300" simplePos="0" relativeHeight="251692032" behindDoc="0" locked="0" layoutInCell="1" allowOverlap="1" wp14:anchorId="54BBBE78" wp14:editId="73750697">
                <wp:simplePos x="0" y="0"/>
                <wp:positionH relativeFrom="page">
                  <wp:posOffset>1329055</wp:posOffset>
                </wp:positionH>
                <wp:positionV relativeFrom="paragraph">
                  <wp:posOffset>1040130</wp:posOffset>
                </wp:positionV>
                <wp:extent cx="1041400" cy="1155700"/>
                <wp:effectExtent l="0" t="0" r="25400" b="25400"/>
                <wp:wrapNone/>
                <wp:docPr id="807407255" name="Rectángulo 57"/>
                <wp:cNvGraphicFramePr/>
                <a:graphic xmlns:a="http://schemas.openxmlformats.org/drawingml/2006/main">
                  <a:graphicData uri="http://schemas.microsoft.com/office/word/2010/wordprocessingShape">
                    <wps:wsp>
                      <wps:cNvSpPr/>
                      <wps:spPr>
                        <a:xfrm>
                          <a:off x="0" y="0"/>
                          <a:ext cx="1041400" cy="11557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3A256" id="Rectángulo 57" o:spid="_x0000_s1026" style="position:absolute;margin-left:104.65pt;margin-top:81.9pt;width:82pt;height:91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" filled="f" strokecolor="yellow" strokeweight="1.5pt">
                <w10:wrap anchorx="page"/>
              </v:rect>
            </w:pict>
          </mc:Fallback>
        </mc:AlternateContent>
      </w:r>
      <w:r w:rsidR="003A2FC2">
        <w:t>Estos enlaces, dirigen a distintas páginas de carácter informativo y legal del sitio web, usted solo debe hacer clic sobre el enlace de interés y se le redirigirá automáticamente a dicha página. La única diferencia entre estos enlaces en una página pública como en una de acceso limitado a usuarios registrados, es la existencia de una página para contactar directamente con administradores de la aplicación de uso exclusivo para usuario registrados (véase captura inferior).</w:t>
      </w:r>
    </w:p>
    <w:p w14:paraId="1BC82CA7" w14:textId="77777777" w:rsidR="00EF24A9" w:rsidRPr="00EF24A9" w:rsidRDefault="00EF24A9" w:rsidP="003A2FC2">
      <w:pPr>
        <w:rPr>
          <w:sz w:val="10"/>
          <w:szCs w:val="10"/>
        </w:rPr>
      </w:pPr>
    </w:p>
    <w:p w14:paraId="45E3EC38" w14:textId="01A1C92E" w:rsidR="00EF24A9" w:rsidRDefault="00EF24A9" w:rsidP="003A2FC2">
      <w:r>
        <w:rPr>
          <w:noProof/>
          <w14:ligatures w14:val="standardContextual"/>
        </w:rPr>
        <mc:AlternateContent>
          <mc:Choice Requires="wps">
            <w:drawing>
              <wp:anchor distT="0" distB="0" distL="114300" distR="114300" simplePos="0" relativeHeight="251693056" behindDoc="0" locked="0" layoutInCell="1" allowOverlap="1" wp14:anchorId="1289E8FA" wp14:editId="100BC356">
                <wp:simplePos x="0" y="0"/>
                <wp:positionH relativeFrom="column">
                  <wp:posOffset>195580</wp:posOffset>
                </wp:positionH>
                <wp:positionV relativeFrom="paragraph">
                  <wp:posOffset>464503</wp:posOffset>
                </wp:positionV>
                <wp:extent cx="419100" cy="406400"/>
                <wp:effectExtent l="0" t="0" r="76200" b="50800"/>
                <wp:wrapNone/>
                <wp:docPr id="1872448602" name="Conector recto de flecha 59"/>
                <wp:cNvGraphicFramePr/>
                <a:graphic xmlns:a="http://schemas.openxmlformats.org/drawingml/2006/main">
                  <a:graphicData uri="http://schemas.microsoft.com/office/word/2010/wordprocessingShape">
                    <wps:wsp>
                      <wps:cNvCnPr/>
                      <wps:spPr>
                        <a:xfrm>
                          <a:off x="0" y="0"/>
                          <a:ext cx="419100" cy="40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30B8D0" id="_x0000_t32" coordsize="21600,21600" o:spt="32" o:oned="t" path="m,l21600,21600e" filled="f">
                <v:path arrowok="t" fillok="f" o:connecttype="none"/>
                <o:lock v:ext="edit" shapetype="t"/>
              </v:shapetype>
              <v:shape id="Conector recto de flecha 59" o:spid="_x0000_s1026" type="#_x0000_t32" style="position:absolute;margin-left:15.4pt;margin-top:36.6pt;width:33pt;height:3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" strokecolor="#4472c4 [3204]" strokeweight=".5pt">
                <v:stroke endarrow="block" joinstyle="miter"/>
              </v:shape>
            </w:pict>
          </mc:Fallback>
        </mc:AlternateContent>
      </w:r>
      <w:r w:rsidRPr="00EF24A9">
        <w:rPr>
          <w:noProof/>
          <w14:ligatures w14:val="standardContextual"/>
        </w:rPr>
        <w:drawing>
          <wp:inline distT="0" distB="0" distL="0" distR="0" wp14:anchorId="38292311" wp14:editId="083932C4">
            <wp:extent cx="5489575" cy="410845"/>
            <wp:effectExtent l="0" t="0" r="0" b="8255"/>
            <wp:docPr id="1904614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78257" name=""/>
                    <pic:cNvPicPr/>
                  </pic:nvPicPr>
                  <pic:blipFill>
                    <a:blip r:embed="rId24"/>
                    <a:stretch>
                      <a:fillRect/>
                    </a:stretch>
                  </pic:blipFill>
                  <pic:spPr>
                    <a:xfrm>
                      <a:off x="0" y="0"/>
                      <a:ext cx="5489575" cy="410845"/>
                    </a:xfrm>
                    <a:prstGeom prst="rect">
                      <a:avLst/>
                    </a:prstGeom>
                  </pic:spPr>
                </pic:pic>
              </a:graphicData>
            </a:graphic>
          </wp:inline>
        </w:drawing>
      </w:r>
    </w:p>
    <w:p w14:paraId="26EDDFEF" w14:textId="0B4FEF83" w:rsidR="00EF24A9" w:rsidRDefault="00EF24A9" w:rsidP="003A2FC2">
      <w:r w:rsidRPr="00EF24A9">
        <w:rPr>
          <w:noProof/>
        </w:rPr>
        <w:drawing>
          <wp:inline distT="0" distB="0" distL="0" distR="0" wp14:anchorId="219F9D0C" wp14:editId="7DB33EFD">
            <wp:extent cx="5489575" cy="467995"/>
            <wp:effectExtent l="0" t="0" r="0" b="8255"/>
            <wp:docPr id="183226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9160" name=""/>
                    <pic:cNvPicPr/>
                  </pic:nvPicPr>
                  <pic:blipFill rotWithShape="1">
                    <a:blip r:embed="rId25"/>
                    <a:srcRect t="10883"/>
                    <a:stretch>
                      <a:fillRect/>
                    </a:stretch>
                  </pic:blipFill>
                  <pic:spPr bwMode="auto">
                    <a:xfrm>
                      <a:off x="0" y="0"/>
                      <a:ext cx="5489575" cy="467995"/>
                    </a:xfrm>
                    <a:prstGeom prst="rect">
                      <a:avLst/>
                    </a:prstGeom>
                    <a:ln>
                      <a:noFill/>
                    </a:ln>
                    <a:extLst>
                      <a:ext uri="{53640926-AAD7-44D8-BBD7-CCE9431645EC}">
                        <a14:shadowObscured xmlns:a14="http://schemas.microsoft.com/office/drawing/2010/main"/>
                      </a:ext>
                    </a:extLst>
                  </pic:spPr>
                </pic:pic>
              </a:graphicData>
            </a:graphic>
          </wp:inline>
        </w:drawing>
      </w:r>
    </w:p>
    <w:p w14:paraId="02104496" w14:textId="0CA248B7" w:rsidR="003A2FC2" w:rsidRPr="00ED43AC" w:rsidRDefault="003A2FC2" w:rsidP="003A2FC2"/>
    <w:p w14:paraId="02551CC8" w14:textId="6E00D059" w:rsidR="003A2FC2" w:rsidRPr="00752182" w:rsidRDefault="004D5046" w:rsidP="005032EF">
      <w:pPr>
        <w:pStyle w:val="Ttulo4"/>
      </w:pPr>
      <w:r>
        <w:t xml:space="preserve">1.1.2.2 </w:t>
      </w:r>
      <w:r w:rsidR="003A2FC2">
        <w:t>Funcionalidad del copyright</w:t>
      </w:r>
    </w:p>
    <w:p w14:paraId="163DE339" w14:textId="15E65536" w:rsidR="003A2FC2" w:rsidRDefault="003A2FC2" w:rsidP="003A2FC2">
      <w:r>
        <w:t>La funcionalidad es meramente informativa</w:t>
      </w:r>
    </w:p>
    <w:p w14:paraId="5F42CEE2" w14:textId="77777777" w:rsidR="003A2FC2" w:rsidRDefault="003A2FC2" w:rsidP="003A2FC2"/>
    <w:p w14:paraId="19B76721" w14:textId="0F0289C9" w:rsidR="003A2FC2" w:rsidRPr="003A2FC2" w:rsidRDefault="004D5046" w:rsidP="005032EF">
      <w:pPr>
        <w:pStyle w:val="Ttulo4"/>
      </w:pPr>
      <w:r>
        <w:lastRenderedPageBreak/>
        <w:t xml:space="preserve">1.1.2.3 </w:t>
      </w:r>
      <w:r w:rsidR="003A2FC2">
        <w:t>Funcionalidad de enlaces a redes sociales</w:t>
      </w:r>
    </w:p>
    <w:p w14:paraId="117E4EEB" w14:textId="09B57AF0" w:rsidR="00ED43AC" w:rsidRDefault="003A2FC2" w:rsidP="009C5C5D">
      <w:pPr>
        <w:jc w:val="both"/>
      </w:pPr>
      <w:r>
        <w:t>Los enlaces a redes sociales se encuentran en todas las páginas del sitio</w:t>
      </w:r>
      <w:r w:rsidR="005032EF">
        <w:t xml:space="preserve"> en margen derecho de pie de página (véase captura inferior),</w:t>
      </w:r>
      <w:r>
        <w:t xml:space="preserve"> tanto las externas de carácter </w:t>
      </w:r>
      <w:proofErr w:type="spellStart"/>
      <w:r>
        <w:t>publico</w:t>
      </w:r>
      <w:proofErr w:type="spellEnd"/>
      <w:r>
        <w:t xml:space="preserve"> como las internas exclusivas de usuarios registrados.</w:t>
      </w:r>
      <w:r w:rsidR="005032EF">
        <w:t xml:space="preserve"> </w:t>
      </w:r>
    </w:p>
    <w:p w14:paraId="28D2DE88" w14:textId="123A001D" w:rsidR="005032EF" w:rsidRDefault="00EF24A9" w:rsidP="009C5C5D">
      <w:pPr>
        <w:jc w:val="both"/>
      </w:pPr>
      <w:r>
        <w:rPr>
          <w:noProof/>
          <w14:ligatures w14:val="standardContextual"/>
        </w:rPr>
        <mc:AlternateContent>
          <mc:Choice Requires="wps">
            <w:drawing>
              <wp:anchor distT="0" distB="0" distL="114300" distR="114300" simplePos="0" relativeHeight="251697152" behindDoc="0" locked="0" layoutInCell="1" allowOverlap="1" wp14:anchorId="6B55D470" wp14:editId="0F5456AC">
                <wp:simplePos x="0" y="0"/>
                <wp:positionH relativeFrom="page">
                  <wp:posOffset>4743450</wp:posOffset>
                </wp:positionH>
                <wp:positionV relativeFrom="paragraph">
                  <wp:posOffset>6350</wp:posOffset>
                </wp:positionV>
                <wp:extent cx="1163638" cy="495300"/>
                <wp:effectExtent l="0" t="0" r="17780" b="19050"/>
                <wp:wrapNone/>
                <wp:docPr id="212582428" name="Rectángulo 57"/>
                <wp:cNvGraphicFramePr/>
                <a:graphic xmlns:a="http://schemas.openxmlformats.org/drawingml/2006/main">
                  <a:graphicData uri="http://schemas.microsoft.com/office/word/2010/wordprocessingShape">
                    <wps:wsp>
                      <wps:cNvSpPr/>
                      <wps:spPr>
                        <a:xfrm>
                          <a:off x="0" y="0"/>
                          <a:ext cx="1163638" cy="4953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46E5C" id="Rectángulo 57" o:spid="_x0000_s1026" style="position:absolute;margin-left:373.5pt;margin-top:.5pt;width:91.65pt;height:39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" filled="f" strokecolor="yellow" strokeweight="1.5pt">
                <w10:wrap anchorx="page"/>
              </v:rect>
            </w:pict>
          </mc:Fallback>
        </mc:AlternateContent>
      </w:r>
      <w:r w:rsidRPr="00EF24A9">
        <w:rPr>
          <w:noProof/>
        </w:rPr>
        <w:drawing>
          <wp:inline distT="0" distB="0" distL="0" distR="0" wp14:anchorId="408E43CB" wp14:editId="147F6E28">
            <wp:extent cx="5489575" cy="467995"/>
            <wp:effectExtent l="0" t="0" r="0" b="8255"/>
            <wp:docPr id="626115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9160" name=""/>
                    <pic:cNvPicPr/>
                  </pic:nvPicPr>
                  <pic:blipFill rotWithShape="1">
                    <a:blip r:embed="rId25"/>
                    <a:srcRect t="10883"/>
                    <a:stretch>
                      <a:fillRect/>
                    </a:stretch>
                  </pic:blipFill>
                  <pic:spPr bwMode="auto">
                    <a:xfrm>
                      <a:off x="0" y="0"/>
                      <a:ext cx="5489575" cy="467995"/>
                    </a:xfrm>
                    <a:prstGeom prst="rect">
                      <a:avLst/>
                    </a:prstGeom>
                    <a:ln>
                      <a:noFill/>
                    </a:ln>
                    <a:extLst>
                      <a:ext uri="{53640926-AAD7-44D8-BBD7-CCE9431645EC}">
                        <a14:shadowObscured xmlns:a14="http://schemas.microsoft.com/office/drawing/2010/main"/>
                      </a:ext>
                    </a:extLst>
                  </pic:spPr>
                </pic:pic>
              </a:graphicData>
            </a:graphic>
          </wp:inline>
        </w:drawing>
      </w:r>
    </w:p>
    <w:p w14:paraId="6FB27A24" w14:textId="67555687" w:rsidR="00C561D5" w:rsidRDefault="00C561D5" w:rsidP="009C5C5D">
      <w:pPr>
        <w:jc w:val="both"/>
      </w:pPr>
      <w:r>
        <w:t>Estos enlaces se encuentran debidamente</w:t>
      </w:r>
      <w:r w:rsidR="003A2FC2">
        <w:t xml:space="preserve"> identificados con los logotipos de la red social a la que dirigen, en este caso</w:t>
      </w:r>
      <w:r w:rsidR="00EF24A9">
        <w:t xml:space="preserve"> </w:t>
      </w:r>
      <w:proofErr w:type="spellStart"/>
      <w:r w:rsidR="00EF24A9">
        <w:t>Youtube</w:t>
      </w:r>
      <w:proofErr w:type="spellEnd"/>
      <w:r w:rsidR="003A2FC2">
        <w:t xml:space="preserve"> </w:t>
      </w:r>
      <w:r w:rsidR="00EF24A9">
        <w:rPr>
          <w:noProof/>
        </w:rPr>
        <w:t xml:space="preserve"> </w:t>
      </w:r>
      <w:r w:rsidR="00EF24A9">
        <w:rPr>
          <w:noProof/>
        </w:rPr>
        <w:drawing>
          <wp:inline distT="0" distB="0" distL="0" distR="0" wp14:anchorId="0E382174" wp14:editId="415C3FD5">
            <wp:extent cx="252412" cy="250563"/>
            <wp:effectExtent l="0" t="0" r="0" b="0"/>
            <wp:docPr id="21469778"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283" cy="261354"/>
                    </a:xfrm>
                    <a:prstGeom prst="rect">
                      <a:avLst/>
                    </a:prstGeom>
                    <a:noFill/>
                    <a:ln>
                      <a:noFill/>
                    </a:ln>
                  </pic:spPr>
                </pic:pic>
              </a:graphicData>
            </a:graphic>
          </wp:inline>
        </w:drawing>
      </w:r>
      <w:r w:rsidR="003A2FC2">
        <w:t xml:space="preserve"> , WhatsApp  </w:t>
      </w:r>
      <w:r w:rsidR="003A2FC2">
        <w:rPr>
          <w:noProof/>
        </w:rPr>
        <w:drawing>
          <wp:inline distT="0" distB="0" distL="0" distR="0" wp14:anchorId="1C3801AB" wp14:editId="12ADF264">
            <wp:extent cx="273050" cy="273050"/>
            <wp:effectExtent l="0" t="0" r="0" b="0"/>
            <wp:docPr id="1191717139" name="Imagen 3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17139" name="Imagen 31" descr="Icono&#10;&#10;El contenido generado por IA puede ser incorrec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821" cy="284821"/>
                    </a:xfrm>
                    <a:prstGeom prst="rect">
                      <a:avLst/>
                    </a:prstGeom>
                    <a:noFill/>
                    <a:ln>
                      <a:noFill/>
                    </a:ln>
                  </pic:spPr>
                </pic:pic>
              </a:graphicData>
            </a:graphic>
          </wp:inline>
        </w:drawing>
      </w:r>
      <w:r w:rsidR="003A2FC2">
        <w:t xml:space="preserve">  e Instagram</w:t>
      </w:r>
      <w:r>
        <w:t xml:space="preserve">  </w:t>
      </w:r>
      <w:r w:rsidR="003A2FC2">
        <w:rPr>
          <w:noProof/>
        </w:rPr>
        <w:drawing>
          <wp:inline distT="0" distB="0" distL="0" distR="0" wp14:anchorId="4BE0270D" wp14:editId="61CD0E64">
            <wp:extent cx="260350" cy="260350"/>
            <wp:effectExtent l="0" t="0" r="6350" b="6350"/>
            <wp:docPr id="1661097672" name="Imagen 30"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97672" name="Imagen 30" descr="Icono&#10;&#10;El contenido generado por IA puede ser incorre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H="1">
                      <a:off x="0" y="0"/>
                      <a:ext cx="264190" cy="264190"/>
                    </a:xfrm>
                    <a:prstGeom prst="rect">
                      <a:avLst/>
                    </a:prstGeom>
                    <a:noFill/>
                    <a:ln>
                      <a:noFill/>
                    </a:ln>
                  </pic:spPr>
                </pic:pic>
              </a:graphicData>
            </a:graphic>
          </wp:inline>
        </w:drawing>
      </w:r>
      <w:r w:rsidR="00EF24A9">
        <w:t xml:space="preserve"> y se contempla la implementación de Facebook </w:t>
      </w:r>
      <w:r w:rsidR="00EF24A9">
        <w:rPr>
          <w:noProof/>
        </w:rPr>
        <w:drawing>
          <wp:inline distT="0" distB="0" distL="0" distR="0" wp14:anchorId="02E5D140" wp14:editId="45992B23">
            <wp:extent cx="241300" cy="241300"/>
            <wp:effectExtent l="0" t="0" r="6350" b="6350"/>
            <wp:docPr id="381794603" name="Imagen 32"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94603" name="Imagen 32" descr="Icono&#10;&#10;El contenido generado por IA puede ser incorrect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8309" cy="268309"/>
                    </a:xfrm>
                    <a:prstGeom prst="rect">
                      <a:avLst/>
                    </a:prstGeom>
                    <a:noFill/>
                    <a:ln>
                      <a:noFill/>
                    </a:ln>
                  </pic:spPr>
                </pic:pic>
              </a:graphicData>
            </a:graphic>
          </wp:inline>
        </w:drawing>
      </w:r>
      <w:r w:rsidR="00EF24A9">
        <w:t xml:space="preserve"> en un futuro próximo. </w:t>
      </w:r>
      <w:r w:rsidR="0065714A">
        <w:t xml:space="preserve">Para hacer uso de </w:t>
      </w:r>
      <w:r w:rsidR="005032EF">
        <w:t>estos</w:t>
      </w:r>
      <w:r w:rsidR="0065714A">
        <w:t>, simplemente hay que hacer clic sobre el icono del enlace de interés y se nos redirigirá a la red social seleccionada.</w:t>
      </w:r>
    </w:p>
    <w:p w14:paraId="4D82DABB" w14:textId="5D0D6E82" w:rsidR="00DE6DB2" w:rsidRDefault="004D5046" w:rsidP="00DE6DB2">
      <w:pPr>
        <w:pStyle w:val="Ttulo1"/>
        <w:pageBreakBefore/>
        <w:jc w:val="both"/>
        <w:rPr>
          <w:rStyle w:val="Ttulo1Car"/>
        </w:rPr>
      </w:pPr>
      <w:bookmarkStart w:id="11" w:name="_Toc200896260"/>
      <w:r>
        <w:rPr>
          <w:rStyle w:val="Ttulo1Car"/>
        </w:rPr>
        <w:lastRenderedPageBreak/>
        <w:t xml:space="preserve">2 </w:t>
      </w:r>
      <w:r w:rsidR="005032EF">
        <w:rPr>
          <w:rStyle w:val="Ttulo1Car"/>
        </w:rPr>
        <w:t>contenidos</w:t>
      </w:r>
      <w:r w:rsidR="00694BC0">
        <w:rPr>
          <w:rStyle w:val="Ttulo1Car"/>
        </w:rPr>
        <w:t xml:space="preserve"> z</w:t>
      </w:r>
      <w:r w:rsidR="00DE6DB2">
        <w:rPr>
          <w:rStyle w:val="Ttulo1Car"/>
        </w:rPr>
        <w:t>ona pública de la aplicación</w:t>
      </w:r>
      <w:bookmarkEnd w:id="11"/>
      <w:r w:rsidR="00DE6DB2">
        <w:rPr>
          <w:rStyle w:val="Ttulo1Car"/>
        </w:rPr>
        <w:t xml:space="preserve"> </w:t>
      </w:r>
    </w:p>
    <w:p w14:paraId="300E09FB" w14:textId="77777777" w:rsidR="00DE6DB2" w:rsidRDefault="00DE6DB2" w:rsidP="00DE6DB2">
      <w:pPr>
        <w:jc w:val="both"/>
      </w:pPr>
    </w:p>
    <w:p w14:paraId="25A1B80E" w14:textId="24434084" w:rsidR="00DE6DB2" w:rsidRDefault="00F53D23" w:rsidP="00DE6DB2">
      <w:pPr>
        <w:jc w:val="both"/>
      </w:pPr>
      <w:r>
        <w:t>Esta zona es de uso público, sin necesidad de registrarse ni iniciar sesión alguna.</w:t>
      </w:r>
    </w:p>
    <w:p w14:paraId="2BAB896C" w14:textId="3180BDE2" w:rsidR="00F53D23" w:rsidRDefault="00F53D23" w:rsidP="00DE6DB2">
      <w:pPr>
        <w:jc w:val="both"/>
      </w:pPr>
      <w:r>
        <w:t>Pretende ser una zona de divulgación que permita a los usuarios estar al tanto de eventos, concursos y noticias de índole gastronómica</w:t>
      </w:r>
      <w:r w:rsidR="001C52F4">
        <w:t xml:space="preserve"> (véase captura inferior)</w:t>
      </w:r>
      <w:r>
        <w:t>.</w:t>
      </w:r>
    </w:p>
    <w:p w14:paraId="2A0D82DA" w14:textId="355F5B8C" w:rsidR="00F53D23" w:rsidRDefault="00EF24A9" w:rsidP="00DE6DB2">
      <w:pPr>
        <w:jc w:val="both"/>
      </w:pPr>
      <w:r>
        <w:rPr>
          <w:noProof/>
          <w14:ligatures w14:val="standardContextual"/>
        </w:rPr>
        <w:drawing>
          <wp:inline distT="0" distB="0" distL="0" distR="0" wp14:anchorId="2647D8C3" wp14:editId="627360FA">
            <wp:extent cx="5488983" cy="2781300"/>
            <wp:effectExtent l="0" t="0" r="0" b="0"/>
            <wp:docPr id="1093882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82284" name=""/>
                    <pic:cNvPicPr/>
                  </pic:nvPicPr>
                  <pic:blipFill rotWithShape="1">
                    <a:blip r:embed="rId30"/>
                    <a:srcRect t="4781" b="5141"/>
                    <a:stretch>
                      <a:fillRect/>
                    </a:stretch>
                  </pic:blipFill>
                  <pic:spPr bwMode="auto">
                    <a:xfrm>
                      <a:off x="0" y="0"/>
                      <a:ext cx="5489575" cy="2781600"/>
                    </a:xfrm>
                    <a:prstGeom prst="rect">
                      <a:avLst/>
                    </a:prstGeom>
                    <a:ln>
                      <a:noFill/>
                    </a:ln>
                    <a:extLst>
                      <a:ext uri="{53640926-AAD7-44D8-BBD7-CCE9431645EC}">
                        <a14:shadowObscured xmlns:a14="http://schemas.microsoft.com/office/drawing/2010/main"/>
                      </a:ext>
                    </a:extLst>
                  </pic:spPr>
                </pic:pic>
              </a:graphicData>
            </a:graphic>
          </wp:inline>
        </w:drawing>
      </w:r>
    </w:p>
    <w:p w14:paraId="3EEBCE7E" w14:textId="77777777" w:rsidR="004748E2" w:rsidRDefault="004748E2" w:rsidP="00DE6DB2">
      <w:pPr>
        <w:jc w:val="both"/>
      </w:pPr>
    </w:p>
    <w:p w14:paraId="27E02D80" w14:textId="77777777" w:rsidR="004D5046" w:rsidRDefault="0044703A" w:rsidP="00DE6DB2">
      <w:pPr>
        <w:jc w:val="both"/>
      </w:pPr>
      <w:r>
        <w:t>Navegar</w:t>
      </w:r>
      <w:r w:rsidR="00F53D23">
        <w:t xml:space="preserve"> por toda la </w:t>
      </w:r>
      <w:r>
        <w:t>zona</w:t>
      </w:r>
      <w:r w:rsidR="00F53D23">
        <w:t xml:space="preserve"> pública es </w:t>
      </w:r>
      <w:r>
        <w:t>realmente</w:t>
      </w:r>
      <w:r w:rsidR="00F53D23">
        <w:t xml:space="preserve"> sencill</w:t>
      </w:r>
      <w:r>
        <w:t>o,</w:t>
      </w:r>
      <w:r w:rsidR="00F53D23">
        <w:t xml:space="preserve"> solo ha de desplazar</w:t>
      </w:r>
      <w:r>
        <w:t xml:space="preserve"> el ratón </w:t>
      </w:r>
      <w:r w:rsidR="00F53D23">
        <w:t>por l</w:t>
      </w:r>
      <w:r>
        <w:t>a</w:t>
      </w:r>
      <w:r w:rsidR="00F53D23">
        <w:t>s distint</w:t>
      </w:r>
      <w:r>
        <w:t>a</w:t>
      </w:r>
      <w:r w:rsidR="00F53D23">
        <w:t xml:space="preserve">s </w:t>
      </w:r>
      <w:r>
        <w:t xml:space="preserve">pestañas </w:t>
      </w:r>
      <w:r w:rsidR="00F53D23">
        <w:t>desplegables ubicad</w:t>
      </w:r>
      <w:r>
        <w:t>a</w:t>
      </w:r>
      <w:r w:rsidR="00F53D23">
        <w:t>s en la barra de navegación</w:t>
      </w:r>
      <w:r w:rsidR="00694BC0">
        <w:t xml:space="preserve"> o en pie de página</w:t>
      </w:r>
      <w:r w:rsidR="00F53D23">
        <w:t>, cada un</w:t>
      </w:r>
      <w:r>
        <w:t>a</w:t>
      </w:r>
      <w:r w:rsidR="00F53D23">
        <w:t xml:space="preserve"> de ell</w:t>
      </w:r>
      <w:r>
        <w:t>a</w:t>
      </w:r>
      <w:r w:rsidR="00F53D23">
        <w:t>s</w:t>
      </w:r>
      <w:r>
        <w:t xml:space="preserve">, </w:t>
      </w:r>
      <w:r w:rsidR="00F53D23">
        <w:t xml:space="preserve">tiene una </w:t>
      </w:r>
      <w:r>
        <w:t xml:space="preserve">serie de enlaces con la </w:t>
      </w:r>
      <w:r w:rsidR="00F53D23">
        <w:t>descripción de su contenido</w:t>
      </w:r>
      <w:r w:rsidR="00694BC0">
        <w:t xml:space="preserve"> y cambian de color al paso del ratón para identificar en que enlace nos encontramos</w:t>
      </w:r>
      <w:r w:rsidR="00F53D23">
        <w:t xml:space="preserve">. </w:t>
      </w:r>
    </w:p>
    <w:p w14:paraId="39893AFD" w14:textId="07EBF31D" w:rsidR="00F53D23" w:rsidRDefault="004D5046" w:rsidP="00DE6DB2">
      <w:pPr>
        <w:jc w:val="both"/>
      </w:pPr>
      <w:r>
        <w:t>Para seleccionar una opción, solo ha de hacer clic sobre el enlace de interés y la aplicación nos redirigirá automáticamente a la página correspondiente a esa selección</w:t>
      </w:r>
    </w:p>
    <w:p w14:paraId="3CFAE89F" w14:textId="2C84DF46" w:rsidR="00F53D23" w:rsidRDefault="00F53D23" w:rsidP="00DE6DB2">
      <w:pPr>
        <w:jc w:val="both"/>
      </w:pPr>
      <w:r>
        <w:rPr>
          <w:noProof/>
          <w14:ligatures w14:val="standardContextual"/>
        </w:rPr>
        <mc:AlternateContent>
          <mc:Choice Requires="wps">
            <w:drawing>
              <wp:anchor distT="0" distB="0" distL="114300" distR="114300" simplePos="0" relativeHeight="251659264" behindDoc="0" locked="0" layoutInCell="1" allowOverlap="1" wp14:anchorId="181A89EE" wp14:editId="5B2A4765">
                <wp:simplePos x="0" y="0"/>
                <wp:positionH relativeFrom="column">
                  <wp:posOffset>1365250</wp:posOffset>
                </wp:positionH>
                <wp:positionV relativeFrom="paragraph">
                  <wp:posOffset>1344295</wp:posOffset>
                </wp:positionV>
                <wp:extent cx="438150" cy="317500"/>
                <wp:effectExtent l="0" t="38100" r="57150" b="25400"/>
                <wp:wrapNone/>
                <wp:docPr id="698103084" name="Conector recto de flecha 56"/>
                <wp:cNvGraphicFramePr/>
                <a:graphic xmlns:a="http://schemas.openxmlformats.org/drawingml/2006/main">
                  <a:graphicData uri="http://schemas.microsoft.com/office/word/2010/wordprocessingShape">
                    <wps:wsp>
                      <wps:cNvCnPr/>
                      <wps:spPr>
                        <a:xfrm flipV="1">
                          <a:off x="0" y="0"/>
                          <a:ext cx="43815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3848B" id="Conector recto de flecha 56" o:spid="_x0000_s1026" type="#_x0000_t32" style="position:absolute;margin-left:107.5pt;margin-top:105.85pt;width:34.5pt;height:2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" strokecolor="#4472c4 [3204]" strokeweight=".5pt">
                <v:stroke endarrow="block" joinstyle="miter"/>
              </v:shape>
            </w:pict>
          </mc:Fallback>
        </mc:AlternateContent>
      </w:r>
      <w:r w:rsidR="00EF24A9">
        <w:rPr>
          <w:noProof/>
          <w14:ligatures w14:val="standardContextual"/>
        </w:rPr>
        <w:drawing>
          <wp:inline distT="0" distB="0" distL="0" distR="0" wp14:anchorId="007642F8" wp14:editId="79FA99B2">
            <wp:extent cx="5488983" cy="2781300"/>
            <wp:effectExtent l="0" t="0" r="0" b="0"/>
            <wp:docPr id="331962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62598" name=""/>
                    <pic:cNvPicPr/>
                  </pic:nvPicPr>
                  <pic:blipFill rotWithShape="1">
                    <a:blip r:embed="rId31"/>
                    <a:srcRect t="4781" b="5141"/>
                    <a:stretch>
                      <a:fillRect/>
                    </a:stretch>
                  </pic:blipFill>
                  <pic:spPr bwMode="auto">
                    <a:xfrm>
                      <a:off x="0" y="0"/>
                      <a:ext cx="5489575" cy="2781600"/>
                    </a:xfrm>
                    <a:prstGeom prst="rect">
                      <a:avLst/>
                    </a:prstGeom>
                    <a:ln>
                      <a:noFill/>
                    </a:ln>
                    <a:extLst>
                      <a:ext uri="{53640926-AAD7-44D8-BBD7-CCE9431645EC}">
                        <a14:shadowObscured xmlns:a14="http://schemas.microsoft.com/office/drawing/2010/main"/>
                      </a:ext>
                    </a:extLst>
                  </pic:spPr>
                </pic:pic>
              </a:graphicData>
            </a:graphic>
          </wp:inline>
        </w:drawing>
      </w:r>
    </w:p>
    <w:p w14:paraId="1BF7C973" w14:textId="77777777" w:rsidR="0044703A" w:rsidRDefault="0044703A" w:rsidP="00DE6DB2">
      <w:pPr>
        <w:jc w:val="both"/>
      </w:pPr>
    </w:p>
    <w:p w14:paraId="59B3DC35" w14:textId="77777777" w:rsidR="004748E2" w:rsidRDefault="004748E2">
      <w:pPr>
        <w:spacing w:after="160" w:line="259" w:lineRule="auto"/>
      </w:pPr>
      <w:r>
        <w:br w:type="page"/>
      </w:r>
    </w:p>
    <w:p w14:paraId="3B399C3D" w14:textId="71DBD084" w:rsidR="00AD43B6" w:rsidRDefault="004D5046" w:rsidP="00C56CCA">
      <w:pPr>
        <w:pStyle w:val="Ttulo1"/>
      </w:pPr>
      <w:bookmarkStart w:id="12" w:name="_Toc200896261"/>
      <w:r>
        <w:lastRenderedPageBreak/>
        <w:t xml:space="preserve">3 </w:t>
      </w:r>
      <w:r w:rsidR="005032EF">
        <w:t>a</w:t>
      </w:r>
      <w:r w:rsidR="00FB4A15">
        <w:t>cceso a la aplicación</w:t>
      </w:r>
      <w:bookmarkEnd w:id="12"/>
    </w:p>
    <w:p w14:paraId="06DCC929" w14:textId="77777777" w:rsidR="00C56CCA" w:rsidRDefault="00C56CCA" w:rsidP="00C56CCA"/>
    <w:p w14:paraId="273D8636" w14:textId="3CE2C38D" w:rsidR="00625F5F" w:rsidRDefault="00625F5F" w:rsidP="00C56CCA">
      <w:r>
        <w:t>A través de las opciones disponibles en nuestra página</w:t>
      </w:r>
      <w:r w:rsidR="00DE6DB2">
        <w:t xml:space="preserve"> de </w:t>
      </w:r>
      <w:proofErr w:type="spellStart"/>
      <w:r w:rsidR="00DE6DB2">
        <w:t>login</w:t>
      </w:r>
      <w:proofErr w:type="spellEnd"/>
      <w:r w:rsidR="00DE6DB2">
        <w:t>/registro</w:t>
      </w:r>
      <w:r>
        <w:t>, el usuario puede iniciar sesión o registrarse (pinchando el enlace pertinente)</w:t>
      </w:r>
      <w:r w:rsidR="00FE5CAF">
        <w:t>.</w:t>
      </w:r>
    </w:p>
    <w:p w14:paraId="318CCB62" w14:textId="77777777" w:rsidR="005032EF" w:rsidRDefault="005032EF" w:rsidP="00C56CCA"/>
    <w:p w14:paraId="5247D756" w14:textId="2CA2FDBD" w:rsidR="00FE5CAF" w:rsidRDefault="009169E8" w:rsidP="00C56CCA">
      <w:r>
        <w:rPr>
          <w:noProof/>
          <w14:ligatures w14:val="standardContextual"/>
        </w:rPr>
        <mc:AlternateContent>
          <mc:Choice Requires="wps">
            <w:drawing>
              <wp:anchor distT="0" distB="0" distL="114300" distR="114300" simplePos="0" relativeHeight="251711488" behindDoc="0" locked="0" layoutInCell="1" allowOverlap="1" wp14:anchorId="2731086E" wp14:editId="6B01F329">
                <wp:simplePos x="0" y="0"/>
                <wp:positionH relativeFrom="margin">
                  <wp:align>center</wp:align>
                </wp:positionH>
                <wp:positionV relativeFrom="paragraph">
                  <wp:posOffset>750252</wp:posOffset>
                </wp:positionV>
                <wp:extent cx="2357120" cy="1543050"/>
                <wp:effectExtent l="0" t="0" r="24130" b="19050"/>
                <wp:wrapNone/>
                <wp:docPr id="1204872588" name="Rectángulo 57"/>
                <wp:cNvGraphicFramePr/>
                <a:graphic xmlns:a="http://schemas.openxmlformats.org/drawingml/2006/main">
                  <a:graphicData uri="http://schemas.microsoft.com/office/word/2010/wordprocessingShape">
                    <wps:wsp>
                      <wps:cNvSpPr/>
                      <wps:spPr>
                        <a:xfrm>
                          <a:off x="0" y="0"/>
                          <a:ext cx="2357120" cy="15430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C2747" id="Rectángulo 57" o:spid="_x0000_s1026" style="position:absolute;margin-left:0;margin-top:59.05pt;width:185.6pt;height:121.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" filled="f" strokecolor="yellow" strokeweight="1.5pt">
                <w10:wrap anchorx="margin"/>
              </v:rect>
            </w:pict>
          </mc:Fallback>
        </mc:AlternateContent>
      </w:r>
      <w:r w:rsidR="00EF24A9">
        <w:rPr>
          <w:noProof/>
          <w14:ligatures w14:val="standardContextual"/>
        </w:rPr>
        <w:drawing>
          <wp:inline distT="0" distB="0" distL="0" distR="0" wp14:anchorId="03ED150E" wp14:editId="0C9E0EDD">
            <wp:extent cx="5489575" cy="2757487"/>
            <wp:effectExtent l="0" t="0" r="0" b="5080"/>
            <wp:docPr id="874727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27046" name=""/>
                    <pic:cNvPicPr/>
                  </pic:nvPicPr>
                  <pic:blipFill rotWithShape="1">
                    <a:blip r:embed="rId32"/>
                    <a:srcRect t="4781" b="5923"/>
                    <a:stretch>
                      <a:fillRect/>
                    </a:stretch>
                  </pic:blipFill>
                  <pic:spPr bwMode="auto">
                    <a:xfrm>
                      <a:off x="0" y="0"/>
                      <a:ext cx="5489575" cy="2757487"/>
                    </a:xfrm>
                    <a:prstGeom prst="rect">
                      <a:avLst/>
                    </a:prstGeom>
                    <a:ln>
                      <a:noFill/>
                    </a:ln>
                    <a:extLst>
                      <a:ext uri="{53640926-AAD7-44D8-BBD7-CCE9431645EC}">
                        <a14:shadowObscured xmlns:a14="http://schemas.microsoft.com/office/drawing/2010/main"/>
                      </a:ext>
                    </a:extLst>
                  </pic:spPr>
                </pic:pic>
              </a:graphicData>
            </a:graphic>
          </wp:inline>
        </w:drawing>
      </w:r>
    </w:p>
    <w:p w14:paraId="330EA190" w14:textId="5D567512" w:rsidR="005032EF" w:rsidRDefault="00FB4A15" w:rsidP="00FB4A15">
      <w:pPr>
        <w:numPr>
          <w:ilvl w:val="0"/>
          <w:numId w:val="14"/>
        </w:numPr>
      </w:pPr>
      <w:r w:rsidRPr="00FB4A15">
        <w:rPr>
          <w:b/>
          <w:bCs/>
        </w:rPr>
        <w:t>Registro:</w:t>
      </w:r>
      <w:r w:rsidRPr="00FB4A15">
        <w:br/>
        <w:t xml:space="preserve">Los nuevos usuarios pueden registrarse desde la página de </w:t>
      </w:r>
      <w:proofErr w:type="spellStart"/>
      <w:r w:rsidR="005032EF">
        <w:t>login</w:t>
      </w:r>
      <w:proofErr w:type="spellEnd"/>
      <w:r w:rsidR="005032EF">
        <w:t>/registro, haciendo clic en la opción “</w:t>
      </w:r>
      <w:proofErr w:type="spellStart"/>
      <w:r w:rsidR="005032EF">
        <w:t>Registrate</w:t>
      </w:r>
      <w:proofErr w:type="spellEnd"/>
      <w:r w:rsidR="005032EF">
        <w:t xml:space="preserve"> aquí” de esta página (véase captura inferior)</w:t>
      </w:r>
      <w:r w:rsidR="009169E8">
        <w:t>.</w:t>
      </w:r>
    </w:p>
    <w:p w14:paraId="5610D4B8" w14:textId="0D97C4CD" w:rsidR="00345535" w:rsidRDefault="00345535" w:rsidP="00345535">
      <w:pPr>
        <w:ind w:left="720"/>
      </w:pPr>
      <w:r w:rsidRPr="00DE6DB2">
        <w:rPr>
          <w:noProof/>
        </w:rPr>
        <w:drawing>
          <wp:anchor distT="0" distB="0" distL="114300" distR="114300" simplePos="0" relativeHeight="251709440" behindDoc="0" locked="0" layoutInCell="1" allowOverlap="1" wp14:anchorId="215D966C" wp14:editId="69B1B72C">
            <wp:simplePos x="0" y="0"/>
            <wp:positionH relativeFrom="column">
              <wp:posOffset>930275</wp:posOffset>
            </wp:positionH>
            <wp:positionV relativeFrom="paragraph">
              <wp:posOffset>63183</wp:posOffset>
            </wp:positionV>
            <wp:extent cx="2235200" cy="1388110"/>
            <wp:effectExtent l="0" t="0" r="0" b="2540"/>
            <wp:wrapThrough wrapText="bothSides">
              <wp:wrapPolygon edited="0">
                <wp:start x="0" y="0"/>
                <wp:lineTo x="0" y="21343"/>
                <wp:lineTo x="21355" y="21343"/>
                <wp:lineTo x="21355" y="0"/>
                <wp:lineTo x="0" y="0"/>
              </wp:wrapPolygon>
            </wp:wrapThrough>
            <wp:docPr id="1696018713" name="Imagen 1" descr="Interfaz gráfica del formulario de inicio de s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18713" name="Imagen 1" descr="Interfaz gráfica del formulario de inicio de sesión"/>
                    <pic:cNvPicPr/>
                  </pic:nvPicPr>
                  <pic:blipFill rotWithShape="1">
                    <a:blip r:embed="rId33" cstate="print">
                      <a:extLst>
                        <a:ext uri="{28A0092B-C50C-407E-A947-70E740481C1C}">
                          <a14:useLocalDpi xmlns:a14="http://schemas.microsoft.com/office/drawing/2010/main" val="0"/>
                        </a:ext>
                      </a:extLst>
                    </a:blip>
                    <a:srcRect l="29620" t="30918" r="29653" b="18885"/>
                    <a:stretch>
                      <a:fillRect/>
                    </a:stretch>
                  </pic:blipFill>
                  <pic:spPr bwMode="auto">
                    <a:xfrm>
                      <a:off x="0" y="0"/>
                      <a:ext cx="2235200" cy="1388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F17A96" w14:textId="2E0EEC9B" w:rsidR="009169E8" w:rsidRDefault="009169E8" w:rsidP="009169E8">
      <w:pPr>
        <w:ind w:left="720"/>
      </w:pPr>
    </w:p>
    <w:p w14:paraId="61339C32" w14:textId="102ABF80" w:rsidR="009169E8" w:rsidRDefault="009169E8" w:rsidP="009169E8"/>
    <w:p w14:paraId="4A8FA559" w14:textId="55D7CB17" w:rsidR="009169E8" w:rsidRDefault="009169E8" w:rsidP="009169E8"/>
    <w:p w14:paraId="0C5B639D" w14:textId="07430C1D" w:rsidR="009169E8" w:rsidRDefault="009169E8" w:rsidP="009169E8"/>
    <w:p w14:paraId="60082868" w14:textId="5B6FC1F4" w:rsidR="009169E8" w:rsidRDefault="00345535" w:rsidP="009169E8">
      <w:r>
        <w:rPr>
          <w:noProof/>
          <w14:ligatures w14:val="standardContextual"/>
        </w:rPr>
        <mc:AlternateContent>
          <mc:Choice Requires="wps">
            <w:drawing>
              <wp:anchor distT="0" distB="0" distL="114300" distR="114300" simplePos="0" relativeHeight="251712512" behindDoc="0" locked="0" layoutInCell="1" allowOverlap="1" wp14:anchorId="05CC4D01" wp14:editId="6C17988C">
                <wp:simplePos x="0" y="0"/>
                <wp:positionH relativeFrom="column">
                  <wp:posOffset>2471420</wp:posOffset>
                </wp:positionH>
                <wp:positionV relativeFrom="paragraph">
                  <wp:posOffset>44768</wp:posOffset>
                </wp:positionV>
                <wp:extent cx="490538" cy="247650"/>
                <wp:effectExtent l="38100" t="38100" r="24130" b="19050"/>
                <wp:wrapNone/>
                <wp:docPr id="782894465" name="Conector recto de flecha 62"/>
                <wp:cNvGraphicFramePr/>
                <a:graphic xmlns:a="http://schemas.openxmlformats.org/drawingml/2006/main">
                  <a:graphicData uri="http://schemas.microsoft.com/office/word/2010/wordprocessingShape">
                    <wps:wsp>
                      <wps:cNvCnPr/>
                      <wps:spPr>
                        <a:xfrm flipH="1" flipV="1">
                          <a:off x="0" y="0"/>
                          <a:ext cx="490538"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D708B7" id="Conector recto de flecha 62" o:spid="_x0000_s1026" type="#_x0000_t32" style="position:absolute;margin-left:194.6pt;margin-top:3.55pt;width:38.65pt;height:19.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" strokecolor="#4472c4 [3204]" strokeweight=".5pt">
                <v:stroke endarrow="block" joinstyle="miter"/>
              </v:shape>
            </w:pict>
          </mc:Fallback>
        </mc:AlternateContent>
      </w:r>
    </w:p>
    <w:p w14:paraId="753ACE62" w14:textId="7E1005AC" w:rsidR="009169E8" w:rsidRDefault="00C017EE" w:rsidP="009169E8">
      <w:r>
        <w:rPr>
          <w:noProof/>
          <w14:ligatures w14:val="standardContextual"/>
        </w:rPr>
        <mc:AlternateContent>
          <mc:Choice Requires="wps">
            <w:drawing>
              <wp:anchor distT="0" distB="0" distL="114300" distR="114300" simplePos="0" relativeHeight="251715584" behindDoc="0" locked="0" layoutInCell="1" allowOverlap="1" wp14:anchorId="5E16DE27" wp14:editId="6E8338A6">
                <wp:simplePos x="0" y="0"/>
                <wp:positionH relativeFrom="margin">
                  <wp:posOffset>3776664</wp:posOffset>
                </wp:positionH>
                <wp:positionV relativeFrom="paragraph">
                  <wp:posOffset>141605</wp:posOffset>
                </wp:positionV>
                <wp:extent cx="1795462" cy="1604963"/>
                <wp:effectExtent l="0" t="0" r="14605" b="14605"/>
                <wp:wrapNone/>
                <wp:docPr id="548670555" name="Rectángulo 57"/>
                <wp:cNvGraphicFramePr/>
                <a:graphic xmlns:a="http://schemas.openxmlformats.org/drawingml/2006/main">
                  <a:graphicData uri="http://schemas.microsoft.com/office/word/2010/wordprocessingShape">
                    <wps:wsp>
                      <wps:cNvSpPr/>
                      <wps:spPr>
                        <a:xfrm>
                          <a:off x="0" y="0"/>
                          <a:ext cx="1795462" cy="1604963"/>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1EECC" id="Rectángulo 57" o:spid="_x0000_s1026" style="position:absolute;margin-left:297.4pt;margin-top:11.15pt;width:141.35pt;height:126.4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" filled="f" strokecolor="yellow" strokeweight="1.5pt">
                <w10:wrap anchorx="margin"/>
              </v:rect>
            </w:pict>
          </mc:Fallback>
        </mc:AlternateContent>
      </w:r>
      <w:r w:rsidRPr="00345535">
        <w:rPr>
          <w:noProof/>
        </w:rPr>
        <w:drawing>
          <wp:anchor distT="0" distB="0" distL="114300" distR="114300" simplePos="0" relativeHeight="251713536" behindDoc="0" locked="0" layoutInCell="1" allowOverlap="1" wp14:anchorId="4051E628" wp14:editId="2FD06B50">
            <wp:simplePos x="0" y="0"/>
            <wp:positionH relativeFrom="column">
              <wp:posOffset>3814445</wp:posOffset>
            </wp:positionH>
            <wp:positionV relativeFrom="paragraph">
              <wp:posOffset>177165</wp:posOffset>
            </wp:positionV>
            <wp:extent cx="1724025" cy="1534795"/>
            <wp:effectExtent l="0" t="0" r="9525" b="8255"/>
            <wp:wrapThrough wrapText="bothSides">
              <wp:wrapPolygon edited="0">
                <wp:start x="0" y="0"/>
                <wp:lineTo x="0" y="21448"/>
                <wp:lineTo x="21481" y="21448"/>
                <wp:lineTo x="21481" y="0"/>
                <wp:lineTo x="0" y="0"/>
              </wp:wrapPolygon>
            </wp:wrapThrough>
            <wp:docPr id="1626429927" name="Imagen 1" descr="Interfaz gráfica del formulario de registro de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29927" name="Imagen 1" descr="Interfaz gráfica del formulario de registro de usuari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24025" cy="1534795"/>
                    </a:xfrm>
                    <a:prstGeom prst="rect">
                      <a:avLst/>
                    </a:prstGeom>
                  </pic:spPr>
                </pic:pic>
              </a:graphicData>
            </a:graphic>
            <wp14:sizeRelH relativeFrom="page">
              <wp14:pctWidth>0</wp14:pctWidth>
            </wp14:sizeRelH>
            <wp14:sizeRelV relativeFrom="page">
              <wp14:pctHeight>0</wp14:pctHeight>
            </wp14:sizeRelV>
          </wp:anchor>
        </w:drawing>
      </w:r>
    </w:p>
    <w:p w14:paraId="73520CF4" w14:textId="77777777" w:rsidR="00C017EE" w:rsidRDefault="009169E8" w:rsidP="005032EF">
      <w:pPr>
        <w:ind w:left="720"/>
      </w:pPr>
      <w:r>
        <w:t xml:space="preserve">Una vez seleccionado, nos redirigirá a una página, </w:t>
      </w:r>
      <w:r w:rsidR="00345535">
        <w:t>un formulario</w:t>
      </w:r>
      <w:r>
        <w:t xml:space="preserve"> nos pedirá una serie de datos personales</w:t>
      </w:r>
      <w:r w:rsidR="00345535">
        <w:t xml:space="preserve"> que debemos rellenar y posteriormente, hacer clic en “Registrarse” (véase captura derecha).</w:t>
      </w:r>
      <w:r w:rsidR="00C017EE">
        <w:t xml:space="preserve"> </w:t>
      </w:r>
    </w:p>
    <w:p w14:paraId="4BA78863" w14:textId="423219E1" w:rsidR="005032EF" w:rsidRDefault="00C017EE" w:rsidP="005032EF">
      <w:pPr>
        <w:ind w:left="720"/>
      </w:pPr>
      <w:r>
        <w:t>En caso de error en el registro o algún dato no haya sido introducido correctamente, Un mensaje en la pantalla le avisará y solo habrá de seguir las instrucciones que le indique la aplicación.</w:t>
      </w:r>
    </w:p>
    <w:p w14:paraId="768886F0" w14:textId="77777777" w:rsidR="00C017EE" w:rsidRDefault="00C017EE" w:rsidP="005032EF">
      <w:pPr>
        <w:ind w:left="720"/>
      </w:pPr>
    </w:p>
    <w:p w14:paraId="15756D40" w14:textId="77777777" w:rsidR="00C017EE" w:rsidRDefault="00C017EE">
      <w:pPr>
        <w:spacing w:after="160" w:line="259" w:lineRule="auto"/>
      </w:pPr>
      <w:r>
        <w:br w:type="page"/>
      </w:r>
    </w:p>
    <w:p w14:paraId="657BC523" w14:textId="77AB8F3F" w:rsidR="00C017EE" w:rsidRDefault="00C017EE" w:rsidP="005032EF">
      <w:pPr>
        <w:ind w:left="720"/>
      </w:pPr>
      <w:r>
        <w:rPr>
          <w:noProof/>
          <w14:ligatures w14:val="standardContextual"/>
        </w:rPr>
        <w:lastRenderedPageBreak/>
        <mc:AlternateContent>
          <mc:Choice Requires="wps">
            <w:drawing>
              <wp:anchor distT="0" distB="0" distL="114300" distR="114300" simplePos="0" relativeHeight="251718656" behindDoc="0" locked="0" layoutInCell="1" allowOverlap="1" wp14:anchorId="0A849692" wp14:editId="17B53BBA">
                <wp:simplePos x="0" y="0"/>
                <wp:positionH relativeFrom="margin">
                  <wp:posOffset>2047875</wp:posOffset>
                </wp:positionH>
                <wp:positionV relativeFrom="paragraph">
                  <wp:posOffset>780415</wp:posOffset>
                </wp:positionV>
                <wp:extent cx="1795462" cy="1604963"/>
                <wp:effectExtent l="0" t="0" r="14605" b="14605"/>
                <wp:wrapNone/>
                <wp:docPr id="2123440253" name="Rectángulo 57"/>
                <wp:cNvGraphicFramePr/>
                <a:graphic xmlns:a="http://schemas.openxmlformats.org/drawingml/2006/main">
                  <a:graphicData uri="http://schemas.microsoft.com/office/word/2010/wordprocessingShape">
                    <wps:wsp>
                      <wps:cNvSpPr/>
                      <wps:spPr>
                        <a:xfrm>
                          <a:off x="0" y="0"/>
                          <a:ext cx="1795462" cy="1604963"/>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D689E" id="Rectángulo 57" o:spid="_x0000_s1026" style="position:absolute;margin-left:161.25pt;margin-top:61.45pt;width:141.35pt;height:126.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" filled="f" strokecolor="yellow" strokeweight="1.5pt">
                <w10:wrap anchorx="margin"/>
              </v:rect>
            </w:pict>
          </mc:Fallback>
        </mc:AlternateContent>
      </w:r>
      <w:r>
        <w:t xml:space="preserve">Una vez registrado exitosamente en nuestra plataforma, un mensaje del informará del registro de nuevo usuario y solo ha de volver a la zona de inicio de sesión, para ello haga clic en el enlace “inicia sesión aquí” (véase captura inferior), este le redirigirá nuevamente a la página de </w:t>
      </w:r>
      <w:proofErr w:type="spellStart"/>
      <w:r>
        <w:t>login</w:t>
      </w:r>
      <w:proofErr w:type="spellEnd"/>
      <w:r>
        <w:t>/registro.</w:t>
      </w:r>
    </w:p>
    <w:p w14:paraId="2D6BDA8E" w14:textId="5EAC5AE9" w:rsidR="00C017EE" w:rsidRDefault="00C017EE" w:rsidP="005032EF">
      <w:pPr>
        <w:ind w:left="720"/>
      </w:pPr>
      <w:r w:rsidRPr="00C017EE">
        <w:rPr>
          <w:noProof/>
        </w:rPr>
        <w:drawing>
          <wp:anchor distT="0" distB="0" distL="114300" distR="114300" simplePos="0" relativeHeight="251716608" behindDoc="0" locked="0" layoutInCell="1" allowOverlap="1" wp14:anchorId="33956EAF" wp14:editId="130F922B">
            <wp:simplePos x="0" y="0"/>
            <wp:positionH relativeFrom="column">
              <wp:posOffset>2124075</wp:posOffset>
            </wp:positionH>
            <wp:positionV relativeFrom="paragraph">
              <wp:posOffset>27623</wp:posOffset>
            </wp:positionV>
            <wp:extent cx="1661160" cy="1537970"/>
            <wp:effectExtent l="0" t="0" r="0" b="5080"/>
            <wp:wrapThrough wrapText="bothSides">
              <wp:wrapPolygon edited="0">
                <wp:start x="0" y="0"/>
                <wp:lineTo x="0" y="21404"/>
                <wp:lineTo x="21303" y="21404"/>
                <wp:lineTo x="21303" y="0"/>
                <wp:lineTo x="0" y="0"/>
              </wp:wrapPolygon>
            </wp:wrapThrough>
            <wp:docPr id="1256352592" name="Imagen 1" descr="Interfaz gráfica del formulario de registro de usuario con mensaje de registro de usuario exit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52592" name="Imagen 1" descr="Interfaz gráfica del formulario de registro de usuario con mensaje de registro de usuario exitoso"/>
                    <pic:cNvPicPr/>
                  </pic:nvPicPr>
                  <pic:blipFill rotWithShape="1">
                    <a:blip r:embed="rId35" cstate="print">
                      <a:extLst>
                        <a:ext uri="{28A0092B-C50C-407E-A947-70E740481C1C}">
                          <a14:useLocalDpi xmlns:a14="http://schemas.microsoft.com/office/drawing/2010/main" val="0"/>
                        </a:ext>
                      </a:extLst>
                    </a:blip>
                    <a:srcRect l="1978" t="2122" r="2524" b="2972"/>
                    <a:stretch>
                      <a:fillRect/>
                    </a:stretch>
                  </pic:blipFill>
                  <pic:spPr bwMode="auto">
                    <a:xfrm>
                      <a:off x="0" y="0"/>
                      <a:ext cx="1661160" cy="1537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5D1689" w14:textId="56597645" w:rsidR="00C017EE" w:rsidRDefault="00C017EE" w:rsidP="005032EF">
      <w:pPr>
        <w:ind w:left="720"/>
      </w:pPr>
    </w:p>
    <w:p w14:paraId="6FA3A388" w14:textId="02195928" w:rsidR="00345535" w:rsidRDefault="00345535" w:rsidP="005032EF">
      <w:pPr>
        <w:ind w:left="720"/>
      </w:pPr>
    </w:p>
    <w:p w14:paraId="6EBBFDAC" w14:textId="0E348CEB" w:rsidR="00345535" w:rsidRDefault="00345535" w:rsidP="005032EF">
      <w:pPr>
        <w:ind w:left="720"/>
      </w:pPr>
    </w:p>
    <w:p w14:paraId="26F662A4" w14:textId="6394C304" w:rsidR="00C017EE" w:rsidRDefault="00C017EE" w:rsidP="005032EF">
      <w:pPr>
        <w:ind w:left="720"/>
      </w:pPr>
      <w:r>
        <w:rPr>
          <w:noProof/>
          <w14:ligatures w14:val="standardContextual"/>
        </w:rPr>
        <mc:AlternateContent>
          <mc:Choice Requires="wps">
            <w:drawing>
              <wp:anchor distT="0" distB="0" distL="114300" distR="114300" simplePos="0" relativeHeight="251719680" behindDoc="0" locked="0" layoutInCell="1" allowOverlap="1" wp14:anchorId="47FA9742" wp14:editId="13365B1D">
                <wp:simplePos x="0" y="0"/>
                <wp:positionH relativeFrom="column">
                  <wp:posOffset>1728470</wp:posOffset>
                </wp:positionH>
                <wp:positionV relativeFrom="paragraph">
                  <wp:posOffset>187007</wp:posOffset>
                </wp:positionV>
                <wp:extent cx="404812" cy="214312"/>
                <wp:effectExtent l="0" t="0" r="71755" b="52705"/>
                <wp:wrapNone/>
                <wp:docPr id="1679488274" name="Conector recto de flecha 63"/>
                <wp:cNvGraphicFramePr/>
                <a:graphic xmlns:a="http://schemas.openxmlformats.org/drawingml/2006/main">
                  <a:graphicData uri="http://schemas.microsoft.com/office/word/2010/wordprocessingShape">
                    <wps:wsp>
                      <wps:cNvCnPr/>
                      <wps:spPr>
                        <a:xfrm>
                          <a:off x="0" y="0"/>
                          <a:ext cx="404812" cy="2143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225FE4" id="Conector recto de flecha 63" o:spid="_x0000_s1026" type="#_x0000_t32" style="position:absolute;margin-left:136.1pt;margin-top:14.7pt;width:31.85pt;height:16.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" strokecolor="#4472c4 [3204]" strokeweight=".5pt">
                <v:stroke endarrow="block" joinstyle="miter"/>
              </v:shape>
            </w:pict>
          </mc:Fallback>
        </mc:AlternateContent>
      </w:r>
    </w:p>
    <w:p w14:paraId="551FE3B8" w14:textId="782CA3CC" w:rsidR="00345535" w:rsidRDefault="00345535" w:rsidP="005032EF">
      <w:pPr>
        <w:ind w:left="720"/>
      </w:pPr>
    </w:p>
    <w:p w14:paraId="71DECDBD" w14:textId="00DD283D" w:rsidR="00C017EE" w:rsidRPr="00FB4A15" w:rsidRDefault="00C017EE" w:rsidP="00345535"/>
    <w:p w14:paraId="58977D5A" w14:textId="60F94CD0" w:rsidR="00B612CC" w:rsidRDefault="00FB4A15" w:rsidP="003C2CCA">
      <w:pPr>
        <w:numPr>
          <w:ilvl w:val="0"/>
          <w:numId w:val="14"/>
        </w:numPr>
      </w:pPr>
      <w:r w:rsidRPr="00CF1F55">
        <w:rPr>
          <w:b/>
          <w:bCs/>
        </w:rPr>
        <w:t>Inicio de sesión:</w:t>
      </w:r>
      <w:r w:rsidRPr="00FB4A15">
        <w:br/>
      </w:r>
      <w:r w:rsidR="00345535">
        <w:t>introdu</w:t>
      </w:r>
      <w:r w:rsidR="00C017EE">
        <w:t>zca</w:t>
      </w:r>
      <w:r w:rsidRPr="00FB4A15">
        <w:t xml:space="preserve"> su </w:t>
      </w:r>
      <w:r w:rsidR="00C017EE">
        <w:t>nombre de usuario</w:t>
      </w:r>
      <w:r w:rsidRPr="00FB4A15">
        <w:t xml:space="preserve"> y contraseña</w:t>
      </w:r>
      <w:r w:rsidR="00C017EE">
        <w:t xml:space="preserve">, posteriormente </w:t>
      </w:r>
      <w:r w:rsidR="00772A1B">
        <w:t xml:space="preserve">haga clic en el enlace “Iniciar Sesión”. Si tiene problemas para acceder u olvidó su clave, debe enviar un email a </w:t>
      </w:r>
      <w:hyperlink r:id="rId36" w:history="1">
        <w:r w:rsidR="00CF1F55" w:rsidRPr="00CF7AC7">
          <w:rPr>
            <w:rStyle w:val="Hipervnculo"/>
          </w:rPr>
          <w:t>recipedium@gmail.com</w:t>
        </w:r>
      </w:hyperlink>
      <w:r w:rsidR="00CF1F55">
        <w:t xml:space="preserve"> </w:t>
      </w:r>
      <w:r w:rsidR="00772A1B">
        <w:t>como se indica en el propio inicio de sesión (véase captura inferior).</w:t>
      </w:r>
    </w:p>
    <w:p w14:paraId="08C74FE2" w14:textId="2FCB649A" w:rsidR="00B612CC" w:rsidRDefault="00B612CC" w:rsidP="00B612CC">
      <w:pPr>
        <w:ind w:left="720"/>
        <w:rPr>
          <w:b/>
          <w:bCs/>
        </w:rPr>
      </w:pPr>
      <w:r>
        <w:rPr>
          <w:noProof/>
          <w14:ligatures w14:val="standardContextual"/>
        </w:rPr>
        <mc:AlternateContent>
          <mc:Choice Requires="wps">
            <w:drawing>
              <wp:anchor distT="0" distB="0" distL="114300" distR="114300" simplePos="0" relativeHeight="251725824" behindDoc="0" locked="0" layoutInCell="1" allowOverlap="1" wp14:anchorId="699198E6" wp14:editId="6E708AA0">
                <wp:simplePos x="0" y="0"/>
                <wp:positionH relativeFrom="column">
                  <wp:posOffset>1423670</wp:posOffset>
                </wp:positionH>
                <wp:positionV relativeFrom="paragraph">
                  <wp:posOffset>877570</wp:posOffset>
                </wp:positionV>
                <wp:extent cx="404495" cy="213995"/>
                <wp:effectExtent l="0" t="0" r="71755" b="52705"/>
                <wp:wrapNone/>
                <wp:docPr id="1526284570" name="Conector recto de flecha 63"/>
                <wp:cNvGraphicFramePr/>
                <a:graphic xmlns:a="http://schemas.openxmlformats.org/drawingml/2006/main">
                  <a:graphicData uri="http://schemas.microsoft.com/office/word/2010/wordprocessingShape">
                    <wps:wsp>
                      <wps:cNvCnPr/>
                      <wps:spPr>
                        <a:xfrm>
                          <a:off x="0" y="0"/>
                          <a:ext cx="404495" cy="213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AACEE" id="Conector recto de flecha 63" o:spid="_x0000_s1026" type="#_x0000_t32" style="position:absolute;margin-left:112.1pt;margin-top:69.1pt;width:31.85pt;height:16.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23776" behindDoc="0" locked="0" layoutInCell="1" allowOverlap="1" wp14:anchorId="07BE83CD" wp14:editId="60D1DF4E">
                <wp:simplePos x="0" y="0"/>
                <wp:positionH relativeFrom="margin">
                  <wp:posOffset>1713865</wp:posOffset>
                </wp:positionH>
                <wp:positionV relativeFrom="paragraph">
                  <wp:posOffset>117475</wp:posOffset>
                </wp:positionV>
                <wp:extent cx="2338070" cy="1419225"/>
                <wp:effectExtent l="0" t="0" r="24130" b="28575"/>
                <wp:wrapNone/>
                <wp:docPr id="645786280" name="Rectángulo 57"/>
                <wp:cNvGraphicFramePr/>
                <a:graphic xmlns:a="http://schemas.openxmlformats.org/drawingml/2006/main">
                  <a:graphicData uri="http://schemas.microsoft.com/office/word/2010/wordprocessingShape">
                    <wps:wsp>
                      <wps:cNvSpPr/>
                      <wps:spPr>
                        <a:xfrm>
                          <a:off x="0" y="0"/>
                          <a:ext cx="2338070" cy="141922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C44FD" id="Rectángulo 57" o:spid="_x0000_s1026" style="position:absolute;margin-left:134.95pt;margin-top:9.25pt;width:184.1pt;height:111.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" filled="f" strokecolor="yellow" strokeweight="1.5pt">
                <w10:wrap anchorx="margin"/>
              </v:rect>
            </w:pict>
          </mc:Fallback>
        </mc:AlternateContent>
      </w:r>
      <w:r w:rsidRPr="00DE6DB2">
        <w:rPr>
          <w:noProof/>
        </w:rPr>
        <w:drawing>
          <wp:anchor distT="0" distB="0" distL="114300" distR="114300" simplePos="0" relativeHeight="251721728" behindDoc="0" locked="0" layoutInCell="1" allowOverlap="1" wp14:anchorId="1F6B50E6" wp14:editId="18BD436D">
            <wp:simplePos x="0" y="0"/>
            <wp:positionH relativeFrom="column">
              <wp:posOffset>1795463</wp:posOffset>
            </wp:positionH>
            <wp:positionV relativeFrom="paragraph">
              <wp:posOffset>138430</wp:posOffset>
            </wp:positionV>
            <wp:extent cx="2235200" cy="1388110"/>
            <wp:effectExtent l="0" t="0" r="0" b="2540"/>
            <wp:wrapThrough wrapText="bothSides">
              <wp:wrapPolygon edited="0">
                <wp:start x="0" y="0"/>
                <wp:lineTo x="0" y="21343"/>
                <wp:lineTo x="21355" y="21343"/>
                <wp:lineTo x="21355" y="0"/>
                <wp:lineTo x="0" y="0"/>
              </wp:wrapPolygon>
            </wp:wrapThrough>
            <wp:docPr id="1495855678" name="Imagen 1" descr="Interfaz gráfica de la página principal del interior de la aplicación, donde se puede consultar las recetas públicas de la comun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55678" name="Imagen 1" descr="Interfaz gráfica de la página principal del interior de la aplicación, donde se puede consultar las recetas públicas de la comunidad"/>
                    <pic:cNvPicPr/>
                  </pic:nvPicPr>
                  <pic:blipFill rotWithShape="1">
                    <a:blip r:embed="rId33" cstate="print">
                      <a:extLst>
                        <a:ext uri="{28A0092B-C50C-407E-A947-70E740481C1C}">
                          <a14:useLocalDpi xmlns:a14="http://schemas.microsoft.com/office/drawing/2010/main" val="0"/>
                        </a:ext>
                      </a:extLst>
                    </a:blip>
                    <a:srcRect l="29620" t="30918" r="29653" b="18885"/>
                    <a:stretch>
                      <a:fillRect/>
                    </a:stretch>
                  </pic:blipFill>
                  <pic:spPr bwMode="auto">
                    <a:xfrm>
                      <a:off x="0" y="0"/>
                      <a:ext cx="2235200" cy="1388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9A2578" w14:textId="290C5450" w:rsidR="00B612CC" w:rsidRDefault="00B612CC" w:rsidP="00B612CC">
      <w:pPr>
        <w:ind w:left="720"/>
        <w:rPr>
          <w:b/>
          <w:bCs/>
        </w:rPr>
      </w:pPr>
    </w:p>
    <w:p w14:paraId="4C800864" w14:textId="1E40289F" w:rsidR="00B612CC" w:rsidRDefault="00B612CC" w:rsidP="00B612CC">
      <w:pPr>
        <w:ind w:left="720"/>
        <w:rPr>
          <w:b/>
          <w:bCs/>
        </w:rPr>
      </w:pPr>
    </w:p>
    <w:p w14:paraId="22C45BEB" w14:textId="76C9BBF0" w:rsidR="00B612CC" w:rsidRDefault="00B612CC" w:rsidP="00B612CC">
      <w:pPr>
        <w:ind w:left="720"/>
        <w:rPr>
          <w:b/>
          <w:bCs/>
        </w:rPr>
      </w:pPr>
    </w:p>
    <w:p w14:paraId="434C6D3E" w14:textId="77777777" w:rsidR="00B612CC" w:rsidRDefault="00B612CC" w:rsidP="00B612CC">
      <w:pPr>
        <w:ind w:left="720"/>
        <w:rPr>
          <w:b/>
          <w:bCs/>
        </w:rPr>
      </w:pPr>
    </w:p>
    <w:p w14:paraId="16E440EF" w14:textId="4C385351" w:rsidR="00FB4A15" w:rsidRPr="00FB4A15" w:rsidRDefault="00C017EE" w:rsidP="00B612CC">
      <w:pPr>
        <w:ind w:left="720"/>
      </w:pPr>
      <w:r>
        <w:br/>
      </w:r>
    </w:p>
    <w:p w14:paraId="56755FC4" w14:textId="10DDA624" w:rsidR="00FB4A15" w:rsidRDefault="00FB4A15" w:rsidP="00C56CCA"/>
    <w:p w14:paraId="34A68DED" w14:textId="5E107089" w:rsidR="00B612CC" w:rsidRDefault="00B612CC" w:rsidP="00B804BD">
      <w:pPr>
        <w:ind w:left="708"/>
      </w:pPr>
      <w:r>
        <w:t>Una vez iniciada la sesión</w:t>
      </w:r>
      <w:r w:rsidR="00E743E5">
        <w:t xml:space="preserve"> e independientemente de ser usuario de tipo cliente o administrador,</w:t>
      </w:r>
      <w:r>
        <w:t xml:space="preserve"> la aplicación nos muestra </w:t>
      </w:r>
      <w:r w:rsidR="00FA0FA7">
        <w:t xml:space="preserve">su página principal que en el interior de la aplicación es </w:t>
      </w:r>
      <w:r w:rsidR="00B804BD">
        <w:t xml:space="preserve">el listado de recetas públicas compartidas por </w:t>
      </w:r>
      <w:r w:rsidR="00577B3A">
        <w:t>los</w:t>
      </w:r>
      <w:r w:rsidR="00B804BD">
        <w:t xml:space="preserve"> usuarios de la </w:t>
      </w:r>
      <w:r w:rsidR="00577B3A">
        <w:t>comunidad</w:t>
      </w:r>
      <w:r w:rsidR="000215C7">
        <w:t>.</w:t>
      </w:r>
      <w:r w:rsidR="00B804BD">
        <w:t xml:space="preserve"> </w:t>
      </w:r>
      <w:r w:rsidR="000215C7">
        <w:t>Además, se implementa un buscador de recetas por palabra clave para acceder rápidamente a una receta concreta (véase captura inferior)</w:t>
      </w:r>
      <w:r w:rsidR="00B804BD">
        <w:t>.</w:t>
      </w:r>
    </w:p>
    <w:p w14:paraId="603B0C69" w14:textId="55661DEA" w:rsidR="00B804BD" w:rsidRDefault="00EF24A9" w:rsidP="00B804BD">
      <w:pPr>
        <w:ind w:left="708"/>
      </w:pPr>
      <w:r>
        <w:rPr>
          <w:noProof/>
          <w14:ligatures w14:val="standardContextual"/>
        </w:rPr>
        <mc:AlternateContent>
          <mc:Choice Requires="wps">
            <w:drawing>
              <wp:anchor distT="0" distB="0" distL="114300" distR="114300" simplePos="0" relativeHeight="251727872" behindDoc="0" locked="0" layoutInCell="1" allowOverlap="1" wp14:anchorId="62A1BDC2" wp14:editId="15B7FE97">
                <wp:simplePos x="0" y="0"/>
                <wp:positionH relativeFrom="margin">
                  <wp:posOffset>1881188</wp:posOffset>
                </wp:positionH>
                <wp:positionV relativeFrom="paragraph">
                  <wp:posOffset>1130935</wp:posOffset>
                </wp:positionV>
                <wp:extent cx="2590800" cy="1247775"/>
                <wp:effectExtent l="0" t="0" r="19050" b="28575"/>
                <wp:wrapNone/>
                <wp:docPr id="494420579" name="Rectángulo 57"/>
                <wp:cNvGraphicFramePr/>
                <a:graphic xmlns:a="http://schemas.openxmlformats.org/drawingml/2006/main">
                  <a:graphicData uri="http://schemas.microsoft.com/office/word/2010/wordprocessingShape">
                    <wps:wsp>
                      <wps:cNvSpPr/>
                      <wps:spPr>
                        <a:xfrm>
                          <a:off x="0" y="0"/>
                          <a:ext cx="2590800" cy="12477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8BE2E" id="Rectángulo 57" o:spid="_x0000_s1026" style="position:absolute;margin-left:148.15pt;margin-top:89.05pt;width:204pt;height:98.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" filled="f" strokecolor="yellow" strokeweight="1.5pt">
                <w10:wrap anchorx="margin"/>
              </v:rect>
            </w:pict>
          </mc:Fallback>
        </mc:AlternateContent>
      </w:r>
      <w:r w:rsidR="000215C7">
        <w:rPr>
          <w:noProof/>
          <w14:ligatures w14:val="standardContextual"/>
        </w:rPr>
        <mc:AlternateContent>
          <mc:Choice Requires="wps">
            <w:drawing>
              <wp:anchor distT="0" distB="0" distL="114300" distR="114300" simplePos="0" relativeHeight="251728896" behindDoc="0" locked="0" layoutInCell="1" allowOverlap="1" wp14:anchorId="040249E1" wp14:editId="177D94C6">
                <wp:simplePos x="0" y="0"/>
                <wp:positionH relativeFrom="column">
                  <wp:posOffset>618808</wp:posOffset>
                </wp:positionH>
                <wp:positionV relativeFrom="paragraph">
                  <wp:posOffset>1268730</wp:posOffset>
                </wp:positionV>
                <wp:extent cx="433387" cy="252412"/>
                <wp:effectExtent l="0" t="0" r="81280" b="52705"/>
                <wp:wrapNone/>
                <wp:docPr id="2145891798" name="Conector recto de flecha 65"/>
                <wp:cNvGraphicFramePr/>
                <a:graphic xmlns:a="http://schemas.openxmlformats.org/drawingml/2006/main">
                  <a:graphicData uri="http://schemas.microsoft.com/office/word/2010/wordprocessingShape">
                    <wps:wsp>
                      <wps:cNvCnPr/>
                      <wps:spPr>
                        <a:xfrm>
                          <a:off x="0" y="0"/>
                          <a:ext cx="433387" cy="252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C33F73" id="Conector recto de flecha 65" o:spid="_x0000_s1026" type="#_x0000_t32" style="position:absolute;margin-left:48.75pt;margin-top:99.9pt;width:34.1pt;height:19.8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" strokecolor="#4472c4 [3204]" strokeweight=".5pt">
                <v:stroke endarrow="block" joinstyle="miter"/>
              </v:shape>
            </w:pict>
          </mc:Fallback>
        </mc:AlternateContent>
      </w:r>
      <w:r>
        <w:rPr>
          <w:noProof/>
          <w14:ligatures w14:val="standardContextual"/>
        </w:rPr>
        <w:drawing>
          <wp:inline distT="0" distB="0" distL="0" distR="0" wp14:anchorId="71C5AF8F" wp14:editId="582C4DE0">
            <wp:extent cx="5489575" cy="2781300"/>
            <wp:effectExtent l="0" t="0" r="0" b="0"/>
            <wp:docPr id="1439685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85556" name=""/>
                    <pic:cNvPicPr/>
                  </pic:nvPicPr>
                  <pic:blipFill rotWithShape="1">
                    <a:blip r:embed="rId37"/>
                    <a:srcRect t="4935" b="4997"/>
                    <a:stretch>
                      <a:fillRect/>
                    </a:stretch>
                  </pic:blipFill>
                  <pic:spPr bwMode="auto">
                    <a:xfrm>
                      <a:off x="0" y="0"/>
                      <a:ext cx="5489575" cy="2781300"/>
                    </a:xfrm>
                    <a:prstGeom prst="rect">
                      <a:avLst/>
                    </a:prstGeom>
                    <a:ln>
                      <a:noFill/>
                    </a:ln>
                    <a:extLst>
                      <a:ext uri="{53640926-AAD7-44D8-BBD7-CCE9431645EC}">
                        <a14:shadowObscured xmlns:a14="http://schemas.microsoft.com/office/drawing/2010/main"/>
                      </a:ext>
                    </a:extLst>
                  </pic:spPr>
                </pic:pic>
              </a:graphicData>
            </a:graphic>
          </wp:inline>
        </w:drawing>
      </w:r>
    </w:p>
    <w:p w14:paraId="71544AAB" w14:textId="174762B5" w:rsidR="00C017EE" w:rsidRDefault="00FA0FA7" w:rsidP="00C56CCA">
      <w:r>
        <w:lastRenderedPageBreak/>
        <w:t xml:space="preserve">Por otro lado, la cabecera de la página nos muestra el logotipo de </w:t>
      </w:r>
      <w:proofErr w:type="spellStart"/>
      <w:r>
        <w:t>Recipedium</w:t>
      </w:r>
      <w:proofErr w:type="spellEnd"/>
      <w:r>
        <w:t xml:space="preserve"> en margen izquierdo, el cual, al hacer </w:t>
      </w:r>
      <w:proofErr w:type="spellStart"/>
      <w:r>
        <w:t>lcic</w:t>
      </w:r>
      <w:proofErr w:type="spellEnd"/>
      <w:r>
        <w:t xml:space="preserve"> sobre él, en el interior de la aplicación nos redirige a la zona de recetas públicas de la comunidad o página principal. En el margen derecho, como se ha citado en apartados anteriores se muestra la información del usuario y el estado de sesión/enlace para cierre de sesión</w:t>
      </w:r>
    </w:p>
    <w:p w14:paraId="49C14A6B" w14:textId="75C24638" w:rsidR="00C56CCA" w:rsidRDefault="004D5046" w:rsidP="007547C7">
      <w:pPr>
        <w:pStyle w:val="Ttulo1"/>
      </w:pPr>
      <w:bookmarkStart w:id="13" w:name="_Toc200896262"/>
      <w:r>
        <w:t xml:space="preserve">4 </w:t>
      </w:r>
      <w:r w:rsidR="003967C5">
        <w:t>f</w:t>
      </w:r>
      <w:r>
        <w:t>uncionalidades</w:t>
      </w:r>
      <w:r w:rsidR="00FB4A15">
        <w:t xml:space="preserve"> para clientes</w:t>
      </w:r>
      <w:bookmarkEnd w:id="13"/>
    </w:p>
    <w:p w14:paraId="63F98077" w14:textId="3D70DA87" w:rsidR="00B612CC" w:rsidRPr="00B612CC" w:rsidRDefault="00B612CC" w:rsidP="00B612CC">
      <w:r>
        <w:t xml:space="preserve">Una vez iniciada la sesión, </w:t>
      </w:r>
      <w:r w:rsidR="00E743E5">
        <w:t xml:space="preserve">si la aplicación detecta un perfil de tipo cliente, el menú de opciones disponibles nos permite </w:t>
      </w:r>
    </w:p>
    <w:p w14:paraId="6AADB5A5" w14:textId="7B3A8742" w:rsidR="00FB4A15" w:rsidRDefault="004D5046" w:rsidP="00FB4A15">
      <w:pPr>
        <w:pStyle w:val="Ttulo2"/>
      </w:pPr>
      <w:bookmarkStart w:id="14" w:name="_Toc200896263"/>
      <w:r>
        <w:t>4.</w:t>
      </w:r>
      <w:r w:rsidR="00FB4A15">
        <w:t>1</w:t>
      </w:r>
      <w:r w:rsidR="00FB4A15" w:rsidRPr="00FB4A15">
        <w:t xml:space="preserve"> Perfil de usuario</w:t>
      </w:r>
      <w:bookmarkEnd w:id="14"/>
    </w:p>
    <w:p w14:paraId="0FF03672" w14:textId="5D40849E" w:rsidR="00E743E5" w:rsidRPr="00FB4A15" w:rsidRDefault="00E743E5" w:rsidP="00E743E5">
      <w:pPr>
        <w:pStyle w:val="Ttulo3"/>
      </w:pPr>
      <w:bookmarkStart w:id="15" w:name="_Toc200896264"/>
      <w:r>
        <w:t xml:space="preserve">4.1.1 </w:t>
      </w:r>
      <w:r>
        <w:tab/>
      </w:r>
      <w:r w:rsidRPr="00FB4A15">
        <w:t xml:space="preserve">Ver y editar </w:t>
      </w:r>
      <w:r w:rsidRPr="00E743E5">
        <w:t>información</w:t>
      </w:r>
      <w:r w:rsidRPr="00FB4A15">
        <w:t xml:space="preserve"> personal.</w:t>
      </w:r>
      <w:bookmarkEnd w:id="15"/>
    </w:p>
    <w:p w14:paraId="6DA75EB6" w14:textId="10B78D2D" w:rsidR="00E743E5" w:rsidRPr="00E743E5" w:rsidRDefault="00E743E5" w:rsidP="00E743E5">
      <w:r>
        <w:t>Para ello simplemente hemos de desplazarnos con el ratón o el cursor hasta el menú Usuarios de la barra de navegación y al desplegarse haremos clic sobre la opción “Modificar mis datos de usuario” (véase captura inferior)</w:t>
      </w:r>
    </w:p>
    <w:p w14:paraId="39573090" w14:textId="0F63F6D3" w:rsidR="00E743E5" w:rsidRDefault="00E743E5" w:rsidP="00E743E5">
      <w:r>
        <w:rPr>
          <w:noProof/>
          <w14:ligatures w14:val="standardContextual"/>
        </w:rPr>
        <mc:AlternateContent>
          <mc:Choice Requires="wps">
            <w:drawing>
              <wp:anchor distT="0" distB="0" distL="114300" distR="114300" simplePos="0" relativeHeight="251730944" behindDoc="0" locked="0" layoutInCell="1" allowOverlap="1" wp14:anchorId="6EBFFA9F" wp14:editId="36132BCB">
                <wp:simplePos x="0" y="0"/>
                <wp:positionH relativeFrom="margin">
                  <wp:posOffset>2033588</wp:posOffset>
                </wp:positionH>
                <wp:positionV relativeFrom="paragraph">
                  <wp:posOffset>846773</wp:posOffset>
                </wp:positionV>
                <wp:extent cx="804545" cy="457200"/>
                <wp:effectExtent l="0" t="0" r="14605" b="19050"/>
                <wp:wrapNone/>
                <wp:docPr id="1795560811" name="Rectángulo 57"/>
                <wp:cNvGraphicFramePr/>
                <a:graphic xmlns:a="http://schemas.openxmlformats.org/drawingml/2006/main">
                  <a:graphicData uri="http://schemas.microsoft.com/office/word/2010/wordprocessingShape">
                    <wps:wsp>
                      <wps:cNvSpPr/>
                      <wps:spPr>
                        <a:xfrm>
                          <a:off x="0" y="0"/>
                          <a:ext cx="804545"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3F9BB" id="Rectángulo 57" o:spid="_x0000_s1026" style="position:absolute;margin-left:160.15pt;margin-top:66.7pt;width:63.35pt;height:3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" filled="f" strokecolor="yellow" strokeweight="1.5pt">
                <w10:wrap anchorx="margin"/>
              </v:rect>
            </w:pict>
          </mc:Fallback>
        </mc:AlternateContent>
      </w:r>
      <w:r>
        <w:rPr>
          <w:noProof/>
          <w14:ligatures w14:val="standardContextual"/>
        </w:rPr>
        <w:drawing>
          <wp:inline distT="0" distB="0" distL="0" distR="0" wp14:anchorId="4FB2FB9C" wp14:editId="221E9428">
            <wp:extent cx="5488331" cy="1376362"/>
            <wp:effectExtent l="0" t="0" r="0" b="0"/>
            <wp:docPr id="1288245420" name="Imagen 1" descr="Interfaz gráfica del desplegable &quot;Usuario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45420" name="Imagen 1" descr="Interfaz gráfica del desplegable &quot;Usuarios&quot; de la barra de navegación."/>
                    <pic:cNvPicPr/>
                  </pic:nvPicPr>
                  <pic:blipFill rotWithShape="1">
                    <a:blip r:embed="rId38"/>
                    <a:srcRect t="5398" b="50021"/>
                    <a:stretch>
                      <a:fillRect/>
                    </a:stretch>
                  </pic:blipFill>
                  <pic:spPr bwMode="auto">
                    <a:xfrm>
                      <a:off x="0" y="0"/>
                      <a:ext cx="5489575" cy="1376674"/>
                    </a:xfrm>
                    <a:prstGeom prst="rect">
                      <a:avLst/>
                    </a:prstGeom>
                    <a:ln>
                      <a:noFill/>
                    </a:ln>
                    <a:extLst>
                      <a:ext uri="{53640926-AAD7-44D8-BBD7-CCE9431645EC}">
                        <a14:shadowObscured xmlns:a14="http://schemas.microsoft.com/office/drawing/2010/main"/>
                      </a:ext>
                    </a:extLst>
                  </pic:spPr>
                </pic:pic>
              </a:graphicData>
            </a:graphic>
          </wp:inline>
        </w:drawing>
      </w:r>
    </w:p>
    <w:p w14:paraId="3CA07F2B" w14:textId="44B86973" w:rsidR="00FA0FA7" w:rsidRDefault="00FA0FA7" w:rsidP="00E743E5">
      <w:r>
        <w:t xml:space="preserve">Esto nos redirigirá automáticamente a la página de modificación de datos personales, donde se cargará de forma automática el formulario de modificación de datos con los datos que existen nuestros para que podamos modificar el que sea necesario (véase captura inferior). </w:t>
      </w:r>
    </w:p>
    <w:p w14:paraId="056B8BC3" w14:textId="66F988AD" w:rsidR="00FA0FA7" w:rsidRDefault="00FA0FA7" w:rsidP="00E743E5">
      <w:r>
        <w:rPr>
          <w:noProof/>
          <w14:ligatures w14:val="standardContextual"/>
        </w:rPr>
        <mc:AlternateContent>
          <mc:Choice Requires="wps">
            <w:drawing>
              <wp:anchor distT="0" distB="0" distL="114300" distR="114300" simplePos="0" relativeHeight="251731968" behindDoc="0" locked="0" layoutInCell="1" allowOverlap="1" wp14:anchorId="0DFD543B" wp14:editId="1095B841">
                <wp:simplePos x="0" y="0"/>
                <wp:positionH relativeFrom="column">
                  <wp:posOffset>1366838</wp:posOffset>
                </wp:positionH>
                <wp:positionV relativeFrom="paragraph">
                  <wp:posOffset>1923733</wp:posOffset>
                </wp:positionV>
                <wp:extent cx="347662" cy="223837"/>
                <wp:effectExtent l="0" t="0" r="71755" b="62230"/>
                <wp:wrapNone/>
                <wp:docPr id="2021817496" name="Conector recto de flecha 66"/>
                <wp:cNvGraphicFramePr/>
                <a:graphic xmlns:a="http://schemas.openxmlformats.org/drawingml/2006/main">
                  <a:graphicData uri="http://schemas.microsoft.com/office/word/2010/wordprocessingShape">
                    <wps:wsp>
                      <wps:cNvCnPr/>
                      <wps:spPr>
                        <a:xfrm>
                          <a:off x="0" y="0"/>
                          <a:ext cx="347662" cy="223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F77B0A" id="Conector recto de flecha 66" o:spid="_x0000_s1026" type="#_x0000_t32" style="position:absolute;margin-left:107.65pt;margin-top:151.5pt;width:27.35pt;height:17.6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" strokecolor="#4472c4 [3204]" strokeweight=".5pt">
                <v:stroke endarrow="block" joinstyle="miter"/>
              </v:shape>
            </w:pict>
          </mc:Fallback>
        </mc:AlternateContent>
      </w:r>
      <w:r>
        <w:rPr>
          <w:noProof/>
          <w14:ligatures w14:val="standardContextual"/>
        </w:rPr>
        <w:drawing>
          <wp:inline distT="0" distB="0" distL="0" distR="0" wp14:anchorId="364FEEFB" wp14:editId="050506E6">
            <wp:extent cx="5488975" cy="2366963"/>
            <wp:effectExtent l="0" t="0" r="0" b="0"/>
            <wp:docPr id="396144573" name="Imagen 1" descr="Interfaz gráfica del formulario de modificación de datos personales de un usuario tip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44573" name="Imagen 1" descr="Interfaz gráfica del formulario de modificación de datos personales de un usuario tipo cliente"/>
                    <pic:cNvPicPr/>
                  </pic:nvPicPr>
                  <pic:blipFill rotWithShape="1">
                    <a:blip r:embed="rId39"/>
                    <a:srcRect t="6015" b="17327"/>
                    <a:stretch>
                      <a:fillRect/>
                    </a:stretch>
                  </pic:blipFill>
                  <pic:spPr bwMode="auto">
                    <a:xfrm>
                      <a:off x="0" y="0"/>
                      <a:ext cx="5489575" cy="2367222"/>
                    </a:xfrm>
                    <a:prstGeom prst="rect">
                      <a:avLst/>
                    </a:prstGeom>
                    <a:ln>
                      <a:noFill/>
                    </a:ln>
                    <a:extLst>
                      <a:ext uri="{53640926-AAD7-44D8-BBD7-CCE9431645EC}">
                        <a14:shadowObscured xmlns:a14="http://schemas.microsoft.com/office/drawing/2010/main"/>
                      </a:ext>
                    </a:extLst>
                  </pic:spPr>
                </pic:pic>
              </a:graphicData>
            </a:graphic>
          </wp:inline>
        </w:drawing>
      </w:r>
    </w:p>
    <w:p w14:paraId="087FBC07" w14:textId="58217DFE" w:rsidR="00556CF2" w:rsidRDefault="00556CF2" w:rsidP="00E743E5">
      <w:r>
        <w:t>Una vez modificados los datos, simplemente hacemos clic en “Actualizar” y si ha sido exitoso nos mostrará un mensaje de éxito (véase captura inferior).</w:t>
      </w:r>
    </w:p>
    <w:p w14:paraId="09D42777" w14:textId="5DDC671D" w:rsidR="00556CF2" w:rsidRPr="00E743E5" w:rsidRDefault="00556CF2" w:rsidP="00E743E5">
      <w:r>
        <w:rPr>
          <w:noProof/>
          <w14:ligatures w14:val="standardContextual"/>
        </w:rPr>
        <mc:AlternateContent>
          <mc:Choice Requires="wps">
            <w:drawing>
              <wp:anchor distT="0" distB="0" distL="114300" distR="114300" simplePos="0" relativeHeight="251735040" behindDoc="0" locked="0" layoutInCell="1" allowOverlap="1" wp14:anchorId="6B6CADB5" wp14:editId="5B0D6131">
                <wp:simplePos x="0" y="0"/>
                <wp:positionH relativeFrom="column">
                  <wp:posOffset>1123950</wp:posOffset>
                </wp:positionH>
                <wp:positionV relativeFrom="paragraph">
                  <wp:posOffset>222885</wp:posOffset>
                </wp:positionV>
                <wp:extent cx="347662" cy="223837"/>
                <wp:effectExtent l="0" t="0" r="71755" b="62230"/>
                <wp:wrapNone/>
                <wp:docPr id="2055867327" name="Conector recto de flecha 66"/>
                <wp:cNvGraphicFramePr/>
                <a:graphic xmlns:a="http://schemas.openxmlformats.org/drawingml/2006/main">
                  <a:graphicData uri="http://schemas.microsoft.com/office/word/2010/wordprocessingShape">
                    <wps:wsp>
                      <wps:cNvCnPr/>
                      <wps:spPr>
                        <a:xfrm>
                          <a:off x="0" y="0"/>
                          <a:ext cx="347662" cy="223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82AB9E" id="Conector recto de flecha 66" o:spid="_x0000_s1026" type="#_x0000_t32" style="position:absolute;margin-left:88.5pt;margin-top:17.55pt;width:27.35pt;height:17.6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" strokecolor="#4472c4 [3204]" strokeweight=".5pt">
                <v:stroke endarrow="block" joinstyle="miter"/>
              </v:shape>
            </w:pict>
          </mc:Fallback>
        </mc:AlternateContent>
      </w:r>
      <w:r w:rsidRPr="00556CF2">
        <w:rPr>
          <w:noProof/>
        </w:rPr>
        <w:drawing>
          <wp:anchor distT="0" distB="0" distL="114300" distR="114300" simplePos="0" relativeHeight="251732992" behindDoc="0" locked="0" layoutInCell="1" allowOverlap="1" wp14:anchorId="37848E03" wp14:editId="3F4D6F8D">
            <wp:simplePos x="0" y="0"/>
            <wp:positionH relativeFrom="page">
              <wp:align>center</wp:align>
            </wp:positionH>
            <wp:positionV relativeFrom="paragraph">
              <wp:posOffset>82868</wp:posOffset>
            </wp:positionV>
            <wp:extent cx="2776220" cy="485775"/>
            <wp:effectExtent l="0" t="0" r="5080" b="9525"/>
            <wp:wrapThrough wrapText="bothSides">
              <wp:wrapPolygon edited="0">
                <wp:start x="0" y="0"/>
                <wp:lineTo x="0" y="21176"/>
                <wp:lineTo x="21491" y="21176"/>
                <wp:lineTo x="21491" y="0"/>
                <wp:lineTo x="0" y="0"/>
              </wp:wrapPolygon>
            </wp:wrapThrough>
            <wp:docPr id="987483947" name="Imagen 1" descr="Interfaz gráfica del formulario de inicio de s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83947" name="Imagen 1" descr="Interfaz gráfica del formulario de inicio de sesión"/>
                    <pic:cNvPicPr/>
                  </pic:nvPicPr>
                  <pic:blipFill rotWithShape="1">
                    <a:blip r:embed="rId40" cstate="print">
                      <a:extLst>
                        <a:ext uri="{28A0092B-C50C-407E-A947-70E740481C1C}">
                          <a14:useLocalDpi xmlns:a14="http://schemas.microsoft.com/office/drawing/2010/main" val="0"/>
                        </a:ext>
                      </a:extLst>
                    </a:blip>
                    <a:srcRect l="20378" t="79289" r="18382" b="2331"/>
                    <a:stretch>
                      <a:fillRect/>
                    </a:stretch>
                  </pic:blipFill>
                  <pic:spPr bwMode="auto">
                    <a:xfrm>
                      <a:off x="0" y="0"/>
                      <a:ext cx="2776220" cy="48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745A37" w14:textId="77777777" w:rsidR="0020457B" w:rsidRDefault="0020457B">
      <w:pPr>
        <w:spacing w:after="160" w:line="259" w:lineRule="auto"/>
        <w:rPr>
          <w:rFonts w:asciiTheme="majorHAnsi" w:eastAsiaTheme="majorEastAsia" w:hAnsiTheme="majorHAnsi" w:cstheme="majorBidi"/>
          <w:color w:val="2F5496" w:themeColor="accent1" w:themeShade="BF"/>
          <w:sz w:val="28"/>
          <w:szCs w:val="28"/>
        </w:rPr>
      </w:pPr>
      <w:r>
        <w:br w:type="page"/>
      </w:r>
    </w:p>
    <w:p w14:paraId="4867DB9E" w14:textId="79B5D67B" w:rsidR="00E743E5" w:rsidRPr="00E743E5" w:rsidRDefault="004D5046" w:rsidP="0020457B">
      <w:pPr>
        <w:pStyle w:val="Ttulo2"/>
      </w:pPr>
      <w:bookmarkStart w:id="16" w:name="_Toc200896265"/>
      <w:r>
        <w:lastRenderedPageBreak/>
        <w:t>4.</w:t>
      </w:r>
      <w:r w:rsidR="00FB4A15">
        <w:t>2</w:t>
      </w:r>
      <w:r w:rsidR="00FB4A15" w:rsidRPr="00FB4A15">
        <w:t xml:space="preserve"> Navegación y búsqueda</w:t>
      </w:r>
      <w:bookmarkEnd w:id="16"/>
    </w:p>
    <w:p w14:paraId="5E47973B" w14:textId="33A94BC4" w:rsidR="00E743E5" w:rsidRDefault="0020457B" w:rsidP="0005188B">
      <w:pPr>
        <w:pStyle w:val="Ttulo3"/>
      </w:pPr>
      <w:bookmarkStart w:id="17" w:name="_Toc200896266"/>
      <w:r>
        <w:t>4.2.1</w:t>
      </w:r>
      <w:r>
        <w:tab/>
      </w:r>
      <w:r w:rsidR="00E743E5">
        <w:t>Buscar recetas en internet</w:t>
      </w:r>
      <w:bookmarkEnd w:id="17"/>
    </w:p>
    <w:p w14:paraId="3499E8B5" w14:textId="4A762247" w:rsidR="0020457B" w:rsidRPr="00E743E5" w:rsidRDefault="0020457B" w:rsidP="00E743E5">
      <w:r>
        <w:t>Para acceder al buscador externo solo debemos hacer clic sobre el enlace “Buscar Recetas en internet” que se encuentra dentro del desplegable “Recetas” de la barra de navegación (véase captura inferior).</w:t>
      </w:r>
    </w:p>
    <w:p w14:paraId="05CA9D03" w14:textId="42600FD6" w:rsidR="00FB4A15" w:rsidRDefault="00E04468" w:rsidP="0005188B">
      <w:r>
        <w:rPr>
          <w:noProof/>
        </w:rPr>
        <mc:AlternateContent>
          <mc:Choice Requires="wps">
            <w:drawing>
              <wp:anchor distT="0" distB="0" distL="114300" distR="114300" simplePos="0" relativeHeight="251737088" behindDoc="0" locked="0" layoutInCell="1" allowOverlap="1" wp14:anchorId="7A4C6F49" wp14:editId="0DE6730B">
                <wp:simplePos x="0" y="0"/>
                <wp:positionH relativeFrom="margin">
                  <wp:posOffset>1400175</wp:posOffset>
                </wp:positionH>
                <wp:positionV relativeFrom="paragraph">
                  <wp:posOffset>1604328</wp:posOffset>
                </wp:positionV>
                <wp:extent cx="804545" cy="457200"/>
                <wp:effectExtent l="0" t="0" r="14605" b="19050"/>
                <wp:wrapNone/>
                <wp:docPr id="2078823699" name="Rectángulo 57"/>
                <wp:cNvGraphicFramePr/>
                <a:graphic xmlns:a="http://schemas.openxmlformats.org/drawingml/2006/main">
                  <a:graphicData uri="http://schemas.microsoft.com/office/word/2010/wordprocessingShape">
                    <wps:wsp>
                      <wps:cNvSpPr/>
                      <wps:spPr>
                        <a:xfrm>
                          <a:off x="0" y="0"/>
                          <a:ext cx="804545"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9A268" id="Rectángulo 57" o:spid="_x0000_s1026" style="position:absolute;margin-left:110.25pt;margin-top:126.35pt;width:63.35pt;height:36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" filled="f" strokecolor="yellow" strokeweight="1.5pt">
                <w10:wrap anchorx="margin"/>
              </v:rect>
            </w:pict>
          </mc:Fallback>
        </mc:AlternateContent>
      </w:r>
      <w:r w:rsidR="0020457B" w:rsidRPr="0005188B">
        <w:rPr>
          <w:noProof/>
          <w:u w:val="single"/>
        </w:rPr>
        <w:drawing>
          <wp:inline distT="0" distB="0" distL="0" distR="0" wp14:anchorId="1771C07F" wp14:editId="6300CF71">
            <wp:extent cx="5489575" cy="2343150"/>
            <wp:effectExtent l="0" t="0" r="0" b="0"/>
            <wp:docPr id="358431984" name="Imagen 1" descr="Interfaz gráfica del desplegable &quot;Receta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1984" name="Imagen 1" descr="Interfaz gráfica del desplegable &quot;Recetas&quot; de la barra de navegación."/>
                    <pic:cNvPicPr/>
                  </pic:nvPicPr>
                  <pic:blipFill rotWithShape="1">
                    <a:blip r:embed="rId41"/>
                    <a:srcRect t="5244" b="18878"/>
                    <a:stretch>
                      <a:fillRect/>
                    </a:stretch>
                  </pic:blipFill>
                  <pic:spPr bwMode="auto">
                    <a:xfrm>
                      <a:off x="0" y="0"/>
                      <a:ext cx="5489575" cy="2343150"/>
                    </a:xfrm>
                    <a:prstGeom prst="rect">
                      <a:avLst/>
                    </a:prstGeom>
                    <a:ln>
                      <a:noFill/>
                    </a:ln>
                    <a:extLst>
                      <a:ext uri="{53640926-AAD7-44D8-BBD7-CCE9431645EC}">
                        <a14:shadowObscured xmlns:a14="http://schemas.microsoft.com/office/drawing/2010/main"/>
                      </a:ext>
                    </a:extLst>
                  </pic:spPr>
                </pic:pic>
              </a:graphicData>
            </a:graphic>
          </wp:inline>
        </w:drawing>
      </w:r>
    </w:p>
    <w:p w14:paraId="7EC470CE" w14:textId="77777777" w:rsidR="0020457B" w:rsidRDefault="0020457B" w:rsidP="0020457B"/>
    <w:p w14:paraId="1BFA320C" w14:textId="139CFADF" w:rsidR="0020457B" w:rsidRDefault="0020457B" w:rsidP="0020457B">
      <w:r>
        <w:t xml:space="preserve">Esto nos dirigirá automáticamente a un buscador conectado con la </w:t>
      </w:r>
      <w:proofErr w:type="spellStart"/>
      <w:r>
        <w:t>Spoonacular</w:t>
      </w:r>
      <w:proofErr w:type="spellEnd"/>
      <w:r>
        <w:t xml:space="preserve"> que es una Api con una extensa base de datos de recetas, donde podemos introducir un ingrediente o una palabra clave</w:t>
      </w:r>
      <w:r w:rsidR="00E04468">
        <w:t xml:space="preserve">. Al hacer clic en buscar, </w:t>
      </w:r>
      <w:r>
        <w:t>se mostrarán todas las recetas con dicha coincidencia en el título (véase captura inferior).</w:t>
      </w:r>
    </w:p>
    <w:p w14:paraId="1427099F" w14:textId="27097BD9" w:rsidR="0020457B" w:rsidRDefault="00E04468" w:rsidP="0020457B">
      <w:r>
        <w:rPr>
          <w:noProof/>
          <w14:ligatures w14:val="standardContextual"/>
        </w:rPr>
        <mc:AlternateContent>
          <mc:Choice Requires="wps">
            <w:drawing>
              <wp:anchor distT="0" distB="0" distL="114300" distR="114300" simplePos="0" relativeHeight="251740160" behindDoc="0" locked="0" layoutInCell="1" allowOverlap="1" wp14:anchorId="31E0F5EC" wp14:editId="5BE5FC26">
                <wp:simplePos x="0" y="0"/>
                <wp:positionH relativeFrom="column">
                  <wp:posOffset>1271588</wp:posOffset>
                </wp:positionH>
                <wp:positionV relativeFrom="paragraph">
                  <wp:posOffset>1556385</wp:posOffset>
                </wp:positionV>
                <wp:extent cx="342900" cy="147638"/>
                <wp:effectExtent l="0" t="0" r="76200" b="62230"/>
                <wp:wrapNone/>
                <wp:docPr id="406047517" name="Conector recto de flecha 67"/>
                <wp:cNvGraphicFramePr/>
                <a:graphic xmlns:a="http://schemas.openxmlformats.org/drawingml/2006/main">
                  <a:graphicData uri="http://schemas.microsoft.com/office/word/2010/wordprocessingShape">
                    <wps:wsp>
                      <wps:cNvCnPr/>
                      <wps:spPr>
                        <a:xfrm>
                          <a:off x="0" y="0"/>
                          <a:ext cx="342900" cy="147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48F2C8" id="Conector recto de flecha 67" o:spid="_x0000_s1026" type="#_x0000_t32" style="position:absolute;margin-left:100.15pt;margin-top:122.55pt;width:27pt;height:11.6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39136" behindDoc="0" locked="0" layoutInCell="1" allowOverlap="1" wp14:anchorId="6DE64B26" wp14:editId="0D4EDC06">
                <wp:simplePos x="0" y="0"/>
                <wp:positionH relativeFrom="page">
                  <wp:posOffset>1400175</wp:posOffset>
                </wp:positionH>
                <wp:positionV relativeFrom="paragraph">
                  <wp:posOffset>802005</wp:posOffset>
                </wp:positionV>
                <wp:extent cx="4619625" cy="519113"/>
                <wp:effectExtent l="0" t="0" r="28575" b="14605"/>
                <wp:wrapNone/>
                <wp:docPr id="1213326354" name="Rectángulo 57"/>
                <wp:cNvGraphicFramePr/>
                <a:graphic xmlns:a="http://schemas.openxmlformats.org/drawingml/2006/main">
                  <a:graphicData uri="http://schemas.microsoft.com/office/word/2010/wordprocessingShape">
                    <wps:wsp>
                      <wps:cNvSpPr/>
                      <wps:spPr>
                        <a:xfrm>
                          <a:off x="0" y="0"/>
                          <a:ext cx="4619625" cy="519113"/>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76870" id="Rectángulo 57" o:spid="_x0000_s1026" style="position:absolute;margin-left:110.25pt;margin-top:63.15pt;width:363.75pt;height:40.9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" filled="f" strokecolor="yellow" strokeweight="1.5pt">
                <w10:wrap anchorx="page"/>
              </v:rect>
            </w:pict>
          </mc:Fallback>
        </mc:AlternateContent>
      </w:r>
      <w:r w:rsidR="0020457B">
        <w:rPr>
          <w:noProof/>
          <w14:ligatures w14:val="standardContextual"/>
        </w:rPr>
        <w:drawing>
          <wp:inline distT="0" distB="0" distL="0" distR="0" wp14:anchorId="6533EE78" wp14:editId="3BA48BD7">
            <wp:extent cx="5489575" cy="2428875"/>
            <wp:effectExtent l="0" t="0" r="0" b="9525"/>
            <wp:docPr id="1548446659" name="Imagen 1" descr="Interfaz gráfica del buscador de recetas en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46659" name="Imagen 1" descr="Interfaz gráfica del buscador de recetas en internet"/>
                    <pic:cNvPicPr/>
                  </pic:nvPicPr>
                  <pic:blipFill rotWithShape="1">
                    <a:blip r:embed="rId42"/>
                    <a:srcRect t="5552" b="15793"/>
                    <a:stretch>
                      <a:fillRect/>
                    </a:stretch>
                  </pic:blipFill>
                  <pic:spPr bwMode="auto">
                    <a:xfrm>
                      <a:off x="0" y="0"/>
                      <a:ext cx="5489575" cy="2428875"/>
                    </a:xfrm>
                    <a:prstGeom prst="rect">
                      <a:avLst/>
                    </a:prstGeom>
                    <a:ln>
                      <a:noFill/>
                    </a:ln>
                    <a:extLst>
                      <a:ext uri="{53640926-AAD7-44D8-BBD7-CCE9431645EC}">
                        <a14:shadowObscured xmlns:a14="http://schemas.microsoft.com/office/drawing/2010/main"/>
                      </a:ext>
                    </a:extLst>
                  </pic:spPr>
                </pic:pic>
              </a:graphicData>
            </a:graphic>
          </wp:inline>
        </w:drawing>
      </w:r>
    </w:p>
    <w:p w14:paraId="1D970228" w14:textId="7602E27D" w:rsidR="0020457B" w:rsidRPr="0020457B" w:rsidRDefault="0020457B" w:rsidP="0020457B">
      <w:r>
        <w:t>Nota: Es recomendable hacer la búsqueda en inglés pues, a pesar de reconocer el castellano, los resultados son más extensos para palabras inglesas.</w:t>
      </w:r>
    </w:p>
    <w:p w14:paraId="2A3FE70A" w14:textId="77777777" w:rsidR="001161ED" w:rsidRDefault="001161ED">
      <w:pPr>
        <w:spacing w:after="160" w:line="259" w:lineRule="auto"/>
        <w:rPr>
          <w:rFonts w:asciiTheme="majorHAnsi" w:eastAsiaTheme="majorEastAsia" w:hAnsiTheme="majorHAnsi" w:cstheme="majorBidi"/>
          <w:color w:val="2F5496" w:themeColor="accent1" w:themeShade="BF"/>
          <w:sz w:val="28"/>
          <w:szCs w:val="28"/>
        </w:rPr>
      </w:pPr>
      <w:r>
        <w:br w:type="page"/>
      </w:r>
    </w:p>
    <w:p w14:paraId="48F62BF8" w14:textId="4113A8CF" w:rsidR="00FB4A15" w:rsidRPr="00FB4A15" w:rsidRDefault="004D5046" w:rsidP="00FB4A15">
      <w:pPr>
        <w:pStyle w:val="Ttulo2"/>
      </w:pPr>
      <w:bookmarkStart w:id="18" w:name="_Toc200896267"/>
      <w:r>
        <w:lastRenderedPageBreak/>
        <w:t>4</w:t>
      </w:r>
      <w:r w:rsidR="00FB4A15" w:rsidRPr="00FB4A15">
        <w:t>.</w:t>
      </w:r>
      <w:r>
        <w:t>3</w:t>
      </w:r>
      <w:r w:rsidR="00FB4A15" w:rsidRPr="00FB4A15">
        <w:t xml:space="preserve"> Gestión de recetas</w:t>
      </w:r>
      <w:bookmarkEnd w:id="18"/>
    </w:p>
    <w:p w14:paraId="13BD3B99" w14:textId="77777777" w:rsidR="001161ED" w:rsidRDefault="001161ED" w:rsidP="00FB4A15">
      <w:pPr>
        <w:pStyle w:val="Ttulo3"/>
      </w:pPr>
    </w:p>
    <w:p w14:paraId="2701A58F" w14:textId="782738DC" w:rsidR="00FB4A15" w:rsidRDefault="0020457B" w:rsidP="00FB4A15">
      <w:pPr>
        <w:pStyle w:val="Ttulo3"/>
      </w:pPr>
      <w:bookmarkStart w:id="19" w:name="_Toc200896268"/>
      <w:r>
        <w:t>4.3.1</w:t>
      </w:r>
      <w:r>
        <w:tab/>
      </w:r>
      <w:r w:rsidR="00FB4A15" w:rsidRPr="00FB4A15">
        <w:t>Crear nuevas recetas</w:t>
      </w:r>
      <w:bookmarkEnd w:id="19"/>
    </w:p>
    <w:p w14:paraId="4552D0E9" w14:textId="77777777" w:rsidR="001161ED" w:rsidRDefault="001161ED" w:rsidP="0020457B"/>
    <w:p w14:paraId="7C7ACF81" w14:textId="6203C2BE" w:rsidR="0020457B" w:rsidRDefault="0020457B" w:rsidP="0020457B">
      <w:r>
        <w:t>Para crear una receta propia, solo hemos de hacer clic en el enlace “Nueva Receta” que se encuentra dentro del desplegable “Recetas” de la barra de navegación (véase captura inferior).</w:t>
      </w:r>
    </w:p>
    <w:p w14:paraId="693F7D33" w14:textId="40CF63FE" w:rsidR="0020457B" w:rsidRDefault="00E04468" w:rsidP="0020457B">
      <w:r>
        <w:rPr>
          <w:noProof/>
          <w14:ligatures w14:val="standardContextual"/>
        </w:rPr>
        <mc:AlternateContent>
          <mc:Choice Requires="wps">
            <w:drawing>
              <wp:anchor distT="0" distB="0" distL="114300" distR="114300" simplePos="0" relativeHeight="251742208" behindDoc="0" locked="0" layoutInCell="1" allowOverlap="1" wp14:anchorId="6F3BD113" wp14:editId="052A83F5">
                <wp:simplePos x="0" y="0"/>
                <wp:positionH relativeFrom="margin">
                  <wp:posOffset>1400175</wp:posOffset>
                </wp:positionH>
                <wp:positionV relativeFrom="paragraph">
                  <wp:posOffset>851853</wp:posOffset>
                </wp:positionV>
                <wp:extent cx="804545" cy="457200"/>
                <wp:effectExtent l="0" t="0" r="14605" b="19050"/>
                <wp:wrapNone/>
                <wp:docPr id="981400093" name="Rectángulo 57"/>
                <wp:cNvGraphicFramePr/>
                <a:graphic xmlns:a="http://schemas.openxmlformats.org/drawingml/2006/main">
                  <a:graphicData uri="http://schemas.microsoft.com/office/word/2010/wordprocessingShape">
                    <wps:wsp>
                      <wps:cNvSpPr/>
                      <wps:spPr>
                        <a:xfrm>
                          <a:off x="0" y="0"/>
                          <a:ext cx="804545"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A9857" id="Rectángulo 57" o:spid="_x0000_s1026" style="position:absolute;margin-left:110.25pt;margin-top:67.1pt;width:63.35pt;height:3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" filled="f" strokecolor="yellow" strokeweight="1.5pt">
                <w10:wrap anchorx="margin"/>
              </v:rect>
            </w:pict>
          </mc:Fallback>
        </mc:AlternateContent>
      </w:r>
      <w:r w:rsidR="0020457B">
        <w:rPr>
          <w:noProof/>
          <w14:ligatures w14:val="standardContextual"/>
        </w:rPr>
        <w:drawing>
          <wp:inline distT="0" distB="0" distL="0" distR="0" wp14:anchorId="69B5D63F" wp14:editId="03D2BB65">
            <wp:extent cx="5489575" cy="2005012"/>
            <wp:effectExtent l="0" t="0" r="0" b="0"/>
            <wp:docPr id="95474992" name="Imagen 1" descr="Interfaz gráfica del desplegable &quot;Receta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4992" name="Imagen 1" descr="Interfaz gráfica del desplegable &quot;Recetas&quot; de la barra de navegación."/>
                    <pic:cNvPicPr/>
                  </pic:nvPicPr>
                  <pic:blipFill rotWithShape="1">
                    <a:blip r:embed="rId43"/>
                    <a:srcRect t="4935" b="30136"/>
                    <a:stretch>
                      <a:fillRect/>
                    </a:stretch>
                  </pic:blipFill>
                  <pic:spPr bwMode="auto">
                    <a:xfrm>
                      <a:off x="0" y="0"/>
                      <a:ext cx="5489575" cy="2005012"/>
                    </a:xfrm>
                    <a:prstGeom prst="rect">
                      <a:avLst/>
                    </a:prstGeom>
                    <a:ln>
                      <a:noFill/>
                    </a:ln>
                    <a:extLst>
                      <a:ext uri="{53640926-AAD7-44D8-BBD7-CCE9431645EC}">
                        <a14:shadowObscured xmlns:a14="http://schemas.microsoft.com/office/drawing/2010/main"/>
                      </a:ext>
                    </a:extLst>
                  </pic:spPr>
                </pic:pic>
              </a:graphicData>
            </a:graphic>
          </wp:inline>
        </w:drawing>
      </w:r>
    </w:p>
    <w:p w14:paraId="2AB7D3BC" w14:textId="77777777" w:rsidR="001161ED" w:rsidRDefault="001161ED" w:rsidP="0020457B"/>
    <w:p w14:paraId="0DCDAFE3" w14:textId="7B2A8EDE" w:rsidR="0020457B" w:rsidRDefault="0020457B" w:rsidP="0020457B">
      <w:r>
        <w:t xml:space="preserve">Una vez dentro </w:t>
      </w:r>
      <w:r w:rsidR="00E04468">
        <w:t>de esta opción podemos ver un formulario con una serie de campos para rellenar (véase captura inferior).</w:t>
      </w:r>
    </w:p>
    <w:p w14:paraId="043C79F5" w14:textId="7C73B667" w:rsidR="00E04468" w:rsidRDefault="00E04468" w:rsidP="0020457B">
      <w:r>
        <w:rPr>
          <w:noProof/>
          <w14:ligatures w14:val="standardContextual"/>
        </w:rPr>
        <mc:AlternateContent>
          <mc:Choice Requires="wps">
            <w:drawing>
              <wp:anchor distT="0" distB="0" distL="114300" distR="114300" simplePos="0" relativeHeight="251745280" behindDoc="0" locked="0" layoutInCell="1" allowOverlap="1" wp14:anchorId="7E2975CA" wp14:editId="101BCA16">
                <wp:simplePos x="0" y="0"/>
                <wp:positionH relativeFrom="column">
                  <wp:posOffset>2953273</wp:posOffset>
                </wp:positionH>
                <wp:positionV relativeFrom="paragraph">
                  <wp:posOffset>2108574</wp:posOffset>
                </wp:positionV>
                <wp:extent cx="345141" cy="179294"/>
                <wp:effectExtent l="38100" t="0" r="17145" b="49530"/>
                <wp:wrapNone/>
                <wp:docPr id="346002589" name="Conector recto de flecha 68"/>
                <wp:cNvGraphicFramePr/>
                <a:graphic xmlns:a="http://schemas.openxmlformats.org/drawingml/2006/main">
                  <a:graphicData uri="http://schemas.microsoft.com/office/word/2010/wordprocessingShape">
                    <wps:wsp>
                      <wps:cNvCnPr/>
                      <wps:spPr>
                        <a:xfrm flipH="1">
                          <a:off x="0" y="0"/>
                          <a:ext cx="345141" cy="1792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ADF4DB" id="Conector recto de flecha 68" o:spid="_x0000_s1026" type="#_x0000_t32" style="position:absolute;margin-left:232.55pt;margin-top:166.05pt;width:27.2pt;height:14.1pt;flip:x;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44256" behindDoc="0" locked="0" layoutInCell="1" allowOverlap="1" wp14:anchorId="05B237C5" wp14:editId="23116BBC">
                <wp:simplePos x="0" y="0"/>
                <wp:positionH relativeFrom="page">
                  <wp:posOffset>2801471</wp:posOffset>
                </wp:positionH>
                <wp:positionV relativeFrom="paragraph">
                  <wp:posOffset>127859</wp:posOffset>
                </wp:positionV>
                <wp:extent cx="1855619" cy="2362200"/>
                <wp:effectExtent l="0" t="0" r="11430" b="19050"/>
                <wp:wrapNone/>
                <wp:docPr id="1479144769" name="Rectángulo 57"/>
                <wp:cNvGraphicFramePr/>
                <a:graphic xmlns:a="http://schemas.openxmlformats.org/drawingml/2006/main">
                  <a:graphicData uri="http://schemas.microsoft.com/office/word/2010/wordprocessingShape">
                    <wps:wsp>
                      <wps:cNvSpPr/>
                      <wps:spPr>
                        <a:xfrm>
                          <a:off x="0" y="0"/>
                          <a:ext cx="1855619" cy="2362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6DFB5" id="Rectángulo 57" o:spid="_x0000_s1026" style="position:absolute;margin-left:220.6pt;margin-top:10.05pt;width:146.1pt;height:186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" filled="f" strokecolor="yellow" strokeweight="1.5pt">
                <w10:wrap anchorx="page"/>
              </v:rect>
            </w:pict>
          </mc:Fallback>
        </mc:AlternateContent>
      </w:r>
      <w:r>
        <w:rPr>
          <w:noProof/>
          <w14:ligatures w14:val="standardContextual"/>
        </w:rPr>
        <w:drawing>
          <wp:inline distT="0" distB="0" distL="0" distR="0" wp14:anchorId="76CD0B41" wp14:editId="51F21374">
            <wp:extent cx="5488983" cy="2414587"/>
            <wp:effectExtent l="0" t="0" r="0" b="5080"/>
            <wp:docPr id="6866604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6047" name="Imagen 1" descr="Interfaz de usuario gráfica, Aplicación&#10;&#10;El contenido generado por IA puede ser incorrecto."/>
                    <pic:cNvPicPr/>
                  </pic:nvPicPr>
                  <pic:blipFill rotWithShape="1">
                    <a:blip r:embed="rId44"/>
                    <a:srcRect t="4472" b="17327"/>
                    <a:stretch>
                      <a:fillRect/>
                    </a:stretch>
                  </pic:blipFill>
                  <pic:spPr bwMode="auto">
                    <a:xfrm>
                      <a:off x="0" y="0"/>
                      <a:ext cx="5489575" cy="2414847"/>
                    </a:xfrm>
                    <a:prstGeom prst="rect">
                      <a:avLst/>
                    </a:prstGeom>
                    <a:ln>
                      <a:noFill/>
                    </a:ln>
                    <a:extLst>
                      <a:ext uri="{53640926-AAD7-44D8-BBD7-CCE9431645EC}">
                        <a14:shadowObscured xmlns:a14="http://schemas.microsoft.com/office/drawing/2010/main"/>
                      </a:ext>
                    </a:extLst>
                  </pic:spPr>
                </pic:pic>
              </a:graphicData>
            </a:graphic>
          </wp:inline>
        </w:drawing>
      </w:r>
    </w:p>
    <w:p w14:paraId="420955BA" w14:textId="77777777" w:rsidR="001161ED" w:rsidRDefault="001161ED" w:rsidP="0020457B"/>
    <w:p w14:paraId="4647A6E4" w14:textId="708F3C4D" w:rsidR="00E04468" w:rsidRDefault="00E04468" w:rsidP="0020457B">
      <w:r>
        <w:t>Solo tenemos que rellenar los campos que nos solicitan, recuerda que todos los campos son obligatorios, excepto la foto de la receta. Además, si no quieres hacer pública la receta que estás creando no marques la opción “¿Hacer público?”</w:t>
      </w:r>
    </w:p>
    <w:p w14:paraId="23F4EF66" w14:textId="63F0EEFF" w:rsidR="00E04468" w:rsidRPr="0020457B" w:rsidRDefault="00E04468" w:rsidP="0020457B">
      <w:r>
        <w:t>Una vez relleno, solo has de hacer clic en “Crear Receta” (véase captura superior)</w:t>
      </w:r>
    </w:p>
    <w:p w14:paraId="7A259FD3" w14:textId="77777777" w:rsidR="001161ED" w:rsidRDefault="001161ED" w:rsidP="00FB4A15">
      <w:pPr>
        <w:pStyle w:val="Ttulo3"/>
      </w:pPr>
    </w:p>
    <w:p w14:paraId="684565FE" w14:textId="77777777" w:rsidR="001161ED" w:rsidRDefault="001161ED">
      <w:pPr>
        <w:spacing w:after="160" w:line="259" w:lineRule="auto"/>
        <w:rPr>
          <w:rFonts w:asciiTheme="majorHAnsi" w:eastAsiaTheme="majorEastAsia" w:hAnsiTheme="majorHAnsi" w:cstheme="majorBidi"/>
          <w:color w:val="404040" w:themeColor="text1" w:themeTint="BF"/>
          <w:sz w:val="26"/>
          <w:szCs w:val="26"/>
        </w:rPr>
      </w:pPr>
      <w:r>
        <w:br w:type="page"/>
      </w:r>
    </w:p>
    <w:p w14:paraId="053917F9" w14:textId="10715E90" w:rsidR="00FB4A15" w:rsidRDefault="006A368C" w:rsidP="00FB4A15">
      <w:pPr>
        <w:pStyle w:val="Ttulo3"/>
      </w:pPr>
      <w:bookmarkStart w:id="20" w:name="_Toc200896269"/>
      <w:r>
        <w:lastRenderedPageBreak/>
        <w:t>4.3.2</w:t>
      </w:r>
      <w:r>
        <w:tab/>
      </w:r>
      <w:r w:rsidR="0020457B">
        <w:t xml:space="preserve">Ver, </w:t>
      </w:r>
      <w:r w:rsidR="00FB4A15" w:rsidRPr="00FB4A15">
        <w:t>Editar o eliminar recetas propias.</w:t>
      </w:r>
      <w:bookmarkEnd w:id="20"/>
    </w:p>
    <w:p w14:paraId="0D17B83D" w14:textId="256CA7A4" w:rsidR="001161ED" w:rsidRDefault="009352FC" w:rsidP="009352FC">
      <w:pPr>
        <w:pStyle w:val="Ttulo4"/>
      </w:pPr>
      <w:r>
        <w:t>4.3.2.1 Ver recetas</w:t>
      </w:r>
    </w:p>
    <w:p w14:paraId="40FE8389" w14:textId="3BCB9B75" w:rsidR="006A368C" w:rsidRDefault="006A368C" w:rsidP="006A368C">
      <w:r>
        <w:t>Para ver tus recetas, solo has de hacer clic sobre la opción “Mis recetas” que se encuentra dentro del desplegable “Recetas” de la barra de navegación (véase captura inferior).</w:t>
      </w:r>
    </w:p>
    <w:p w14:paraId="604229D4" w14:textId="3C43AB89" w:rsidR="006A368C" w:rsidRDefault="006A368C" w:rsidP="006A368C">
      <w:r>
        <w:rPr>
          <w:noProof/>
          <w14:ligatures w14:val="standardContextual"/>
        </w:rPr>
        <mc:AlternateContent>
          <mc:Choice Requires="wps">
            <w:drawing>
              <wp:anchor distT="0" distB="0" distL="114300" distR="114300" simplePos="0" relativeHeight="251747328" behindDoc="0" locked="0" layoutInCell="1" allowOverlap="1" wp14:anchorId="0B187752" wp14:editId="133DB96E">
                <wp:simplePos x="0" y="0"/>
                <wp:positionH relativeFrom="margin">
                  <wp:posOffset>1505921</wp:posOffset>
                </wp:positionH>
                <wp:positionV relativeFrom="paragraph">
                  <wp:posOffset>938904</wp:posOffset>
                </wp:positionV>
                <wp:extent cx="793377" cy="264459"/>
                <wp:effectExtent l="0" t="0" r="26035" b="21590"/>
                <wp:wrapNone/>
                <wp:docPr id="1088032412" name="Rectángulo 57"/>
                <wp:cNvGraphicFramePr/>
                <a:graphic xmlns:a="http://schemas.openxmlformats.org/drawingml/2006/main">
                  <a:graphicData uri="http://schemas.microsoft.com/office/word/2010/wordprocessingShape">
                    <wps:wsp>
                      <wps:cNvSpPr/>
                      <wps:spPr>
                        <a:xfrm>
                          <a:off x="0" y="0"/>
                          <a:ext cx="793377" cy="264459"/>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BE338" id="Rectángulo 57" o:spid="_x0000_s1026" style="position:absolute;margin-left:118.6pt;margin-top:73.95pt;width:62.45pt;height:20.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" filled="f" strokecolor="yellow" strokeweight="1.5pt">
                <w10:wrap anchorx="margin"/>
              </v:rect>
            </w:pict>
          </mc:Fallback>
        </mc:AlternateContent>
      </w:r>
      <w:r>
        <w:rPr>
          <w:noProof/>
          <w14:ligatures w14:val="standardContextual"/>
        </w:rPr>
        <w:drawing>
          <wp:inline distT="0" distB="0" distL="0" distR="0" wp14:anchorId="0FB9EF48" wp14:editId="447C0006">
            <wp:extent cx="5489105" cy="2456105"/>
            <wp:effectExtent l="0" t="0" r="0" b="1905"/>
            <wp:docPr id="504224298" name="Imagen 1" descr="Interfaz gráfica del desplegable &quot;Receta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24298" name="Imagen 1" descr="Interfaz gráfica del desplegable &quot;Recetas&quot; de la barra de navegación."/>
                    <pic:cNvPicPr/>
                  </pic:nvPicPr>
                  <pic:blipFill rotWithShape="1">
                    <a:blip r:embed="rId45"/>
                    <a:srcRect t="5226" b="15230"/>
                    <a:stretch>
                      <a:fillRect/>
                    </a:stretch>
                  </pic:blipFill>
                  <pic:spPr bwMode="auto">
                    <a:xfrm>
                      <a:off x="0" y="0"/>
                      <a:ext cx="5489575" cy="2456315"/>
                    </a:xfrm>
                    <a:prstGeom prst="rect">
                      <a:avLst/>
                    </a:prstGeom>
                    <a:ln>
                      <a:noFill/>
                    </a:ln>
                    <a:extLst>
                      <a:ext uri="{53640926-AAD7-44D8-BBD7-CCE9431645EC}">
                        <a14:shadowObscured xmlns:a14="http://schemas.microsoft.com/office/drawing/2010/main"/>
                      </a:ext>
                    </a:extLst>
                  </pic:spPr>
                </pic:pic>
              </a:graphicData>
            </a:graphic>
          </wp:inline>
        </w:drawing>
      </w:r>
    </w:p>
    <w:p w14:paraId="0580DDDA" w14:textId="77777777" w:rsidR="001161ED" w:rsidRDefault="001161ED" w:rsidP="006A368C"/>
    <w:p w14:paraId="0223D9EE" w14:textId="4966BD81" w:rsidR="006A368C" w:rsidRDefault="006A368C" w:rsidP="006A368C">
      <w:r>
        <w:t>Automáticamente seremos redirigidos a una página que nos muestra todas las recetas que hemos creado. Además, tenemos una barra de búsqueda para poder filtrar nuestras recetas por palabra (véase captura inferior).</w:t>
      </w:r>
    </w:p>
    <w:p w14:paraId="42A3E719" w14:textId="5D1E8B76" w:rsidR="006A368C" w:rsidRDefault="006A368C" w:rsidP="006A368C">
      <w:r>
        <w:rPr>
          <w:noProof/>
          <w14:ligatures w14:val="standardContextual"/>
        </w:rPr>
        <mc:AlternateContent>
          <mc:Choice Requires="wps">
            <w:drawing>
              <wp:anchor distT="0" distB="0" distL="114300" distR="114300" simplePos="0" relativeHeight="251749376" behindDoc="0" locked="0" layoutInCell="1" allowOverlap="1" wp14:anchorId="2C3B92D7" wp14:editId="197864C6">
                <wp:simplePos x="0" y="0"/>
                <wp:positionH relativeFrom="margin">
                  <wp:posOffset>954405</wp:posOffset>
                </wp:positionH>
                <wp:positionV relativeFrom="paragraph">
                  <wp:posOffset>1191895</wp:posOffset>
                </wp:positionV>
                <wp:extent cx="3567467" cy="264459"/>
                <wp:effectExtent l="0" t="0" r="13970" b="21590"/>
                <wp:wrapNone/>
                <wp:docPr id="164227367" name="Rectángulo 57"/>
                <wp:cNvGraphicFramePr/>
                <a:graphic xmlns:a="http://schemas.openxmlformats.org/drawingml/2006/main">
                  <a:graphicData uri="http://schemas.microsoft.com/office/word/2010/wordprocessingShape">
                    <wps:wsp>
                      <wps:cNvSpPr/>
                      <wps:spPr>
                        <a:xfrm>
                          <a:off x="0" y="0"/>
                          <a:ext cx="3567467" cy="264459"/>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9E679" id="Rectángulo 57" o:spid="_x0000_s1026" style="position:absolute;margin-left:75.15pt;margin-top:93.85pt;width:280.9pt;height:20.8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" filled="f" strokecolor="yellow" strokeweight="1.5pt">
                <w10:wrap anchorx="margin"/>
              </v:rect>
            </w:pict>
          </mc:Fallback>
        </mc:AlternateContent>
      </w:r>
      <w:r w:rsidR="009F2C5E">
        <w:rPr>
          <w:noProof/>
          <w14:ligatures w14:val="standardContextual"/>
        </w:rPr>
        <w:drawing>
          <wp:inline distT="0" distB="0" distL="0" distR="0" wp14:anchorId="77D9035B" wp14:editId="59FBF850">
            <wp:extent cx="5489575" cy="2767012"/>
            <wp:effectExtent l="0" t="0" r="0" b="0"/>
            <wp:docPr id="437087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87134" name=""/>
                    <pic:cNvPicPr/>
                  </pic:nvPicPr>
                  <pic:blipFill rotWithShape="1">
                    <a:blip r:embed="rId46"/>
                    <a:srcRect t="4627" b="5767"/>
                    <a:stretch>
                      <a:fillRect/>
                    </a:stretch>
                  </pic:blipFill>
                  <pic:spPr bwMode="auto">
                    <a:xfrm>
                      <a:off x="0" y="0"/>
                      <a:ext cx="5489575" cy="2767012"/>
                    </a:xfrm>
                    <a:prstGeom prst="rect">
                      <a:avLst/>
                    </a:prstGeom>
                    <a:ln>
                      <a:noFill/>
                    </a:ln>
                    <a:extLst>
                      <a:ext uri="{53640926-AAD7-44D8-BBD7-CCE9431645EC}">
                        <a14:shadowObscured xmlns:a14="http://schemas.microsoft.com/office/drawing/2010/main"/>
                      </a:ext>
                    </a:extLst>
                  </pic:spPr>
                </pic:pic>
              </a:graphicData>
            </a:graphic>
          </wp:inline>
        </w:drawing>
      </w:r>
    </w:p>
    <w:p w14:paraId="3D99C523" w14:textId="77777777" w:rsidR="001161ED" w:rsidRDefault="001161ED" w:rsidP="006A368C"/>
    <w:p w14:paraId="161F2E19" w14:textId="30A824D5" w:rsidR="006A368C" w:rsidRDefault="006A368C" w:rsidP="006A368C">
      <w:r>
        <w:t>Cada receta se muestra en una tarjeta y contiene toda la información que tiene almacenada, incluida la imagen si la tuviera. Al pie de cada tarjeta tenemos dos botones “Modificar” o “Eliminar” los cuales, al hacer clic sobre ellos, nos permiten modificar o eliminar la receta en cuestión (véase captura inferior)</w:t>
      </w:r>
      <w:r w:rsidR="00C76658">
        <w:t>.</w:t>
      </w:r>
    </w:p>
    <w:p w14:paraId="000F9726" w14:textId="77777777" w:rsidR="001161ED" w:rsidRDefault="001161ED" w:rsidP="006A368C"/>
    <w:p w14:paraId="69A46123" w14:textId="761B8444" w:rsidR="006A368C" w:rsidRDefault="006A368C" w:rsidP="006A368C">
      <w:r>
        <w:rPr>
          <w:noProof/>
          <w14:ligatures w14:val="standardContextual"/>
        </w:rPr>
        <w:lastRenderedPageBreak/>
        <mc:AlternateContent>
          <mc:Choice Requires="wps">
            <w:drawing>
              <wp:anchor distT="0" distB="0" distL="114300" distR="114300" simplePos="0" relativeHeight="251754496" behindDoc="0" locked="0" layoutInCell="1" allowOverlap="1" wp14:anchorId="73874547" wp14:editId="569DB185">
                <wp:simplePos x="0" y="0"/>
                <wp:positionH relativeFrom="column">
                  <wp:posOffset>1609165</wp:posOffset>
                </wp:positionH>
                <wp:positionV relativeFrom="paragraph">
                  <wp:posOffset>1842882</wp:posOffset>
                </wp:positionV>
                <wp:extent cx="358065" cy="233045"/>
                <wp:effectExtent l="0" t="0" r="80645" b="52705"/>
                <wp:wrapNone/>
                <wp:docPr id="1740752607" name="Conector recto de flecha 69"/>
                <wp:cNvGraphicFramePr/>
                <a:graphic xmlns:a="http://schemas.openxmlformats.org/drawingml/2006/main">
                  <a:graphicData uri="http://schemas.microsoft.com/office/word/2010/wordprocessingShape">
                    <wps:wsp>
                      <wps:cNvCnPr/>
                      <wps:spPr>
                        <a:xfrm>
                          <a:off x="0" y="0"/>
                          <a:ext cx="358065" cy="233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30B7A" id="Conector recto de flecha 69" o:spid="_x0000_s1026" type="#_x0000_t32" style="position:absolute;margin-left:126.7pt;margin-top:145.1pt;width:28.2pt;height:18.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52448" behindDoc="0" locked="0" layoutInCell="1" allowOverlap="1" wp14:anchorId="1D6D9B17" wp14:editId="1277D549">
                <wp:simplePos x="0" y="0"/>
                <wp:positionH relativeFrom="column">
                  <wp:posOffset>1627093</wp:posOffset>
                </wp:positionH>
                <wp:positionV relativeFrom="paragraph">
                  <wp:posOffset>1672702</wp:posOffset>
                </wp:positionV>
                <wp:extent cx="358065" cy="233045"/>
                <wp:effectExtent l="0" t="0" r="80645" b="52705"/>
                <wp:wrapNone/>
                <wp:docPr id="2069544067" name="Conector recto de flecha 69"/>
                <wp:cNvGraphicFramePr/>
                <a:graphic xmlns:a="http://schemas.openxmlformats.org/drawingml/2006/main">
                  <a:graphicData uri="http://schemas.microsoft.com/office/word/2010/wordprocessingShape">
                    <wps:wsp>
                      <wps:cNvCnPr/>
                      <wps:spPr>
                        <a:xfrm>
                          <a:off x="0" y="0"/>
                          <a:ext cx="358065" cy="233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90C5D" id="Conector recto de flecha 69" o:spid="_x0000_s1026" type="#_x0000_t32" style="position:absolute;margin-left:128.1pt;margin-top:131.7pt;width:28.2pt;height:18.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51424" behindDoc="0" locked="0" layoutInCell="1" allowOverlap="1" wp14:anchorId="2EDF2772" wp14:editId="39960A70">
                <wp:simplePos x="0" y="0"/>
                <wp:positionH relativeFrom="margin">
                  <wp:posOffset>1819836</wp:posOffset>
                </wp:positionH>
                <wp:positionV relativeFrom="paragraph">
                  <wp:posOffset>385632</wp:posOffset>
                </wp:positionV>
                <wp:extent cx="1810310" cy="1855694"/>
                <wp:effectExtent l="0" t="0" r="19050" b="11430"/>
                <wp:wrapNone/>
                <wp:docPr id="815184876" name="Rectángulo 57"/>
                <wp:cNvGraphicFramePr/>
                <a:graphic xmlns:a="http://schemas.openxmlformats.org/drawingml/2006/main">
                  <a:graphicData uri="http://schemas.microsoft.com/office/word/2010/wordprocessingShape">
                    <wps:wsp>
                      <wps:cNvSpPr/>
                      <wps:spPr>
                        <a:xfrm>
                          <a:off x="0" y="0"/>
                          <a:ext cx="1810310" cy="1855694"/>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AA3EC" id="Rectángulo 57" o:spid="_x0000_s1026" style="position:absolute;margin-left:143.3pt;margin-top:30.35pt;width:142.55pt;height:146.1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" filled="f" strokecolor="yellow" strokeweight="1.5pt">
                <w10:wrap anchorx="margin"/>
              </v:rect>
            </w:pict>
          </mc:Fallback>
        </mc:AlternateContent>
      </w:r>
      <w:r>
        <w:rPr>
          <w:noProof/>
          <w14:ligatures w14:val="standardContextual"/>
        </w:rPr>
        <w:drawing>
          <wp:inline distT="0" distB="0" distL="0" distR="0" wp14:anchorId="6726B862" wp14:editId="65D1E169">
            <wp:extent cx="5488525" cy="2442883"/>
            <wp:effectExtent l="0" t="0" r="0" b="0"/>
            <wp:docPr id="1136423222" name="Imagen 1" descr="Captura de tarjeta de receta con todas las opciones disponibles (modificar y eli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23222" name="Imagen 1" descr="Captura de tarjeta de receta con todas las opciones disponibles (modificar y eliminar)"/>
                    <pic:cNvPicPr/>
                  </pic:nvPicPr>
                  <pic:blipFill rotWithShape="1">
                    <a:blip r:embed="rId47"/>
                    <a:srcRect t="5225" b="15651"/>
                    <a:stretch>
                      <a:fillRect/>
                    </a:stretch>
                  </pic:blipFill>
                  <pic:spPr bwMode="auto">
                    <a:xfrm>
                      <a:off x="0" y="0"/>
                      <a:ext cx="5489575" cy="2443351"/>
                    </a:xfrm>
                    <a:prstGeom prst="rect">
                      <a:avLst/>
                    </a:prstGeom>
                    <a:ln>
                      <a:noFill/>
                    </a:ln>
                    <a:extLst>
                      <a:ext uri="{53640926-AAD7-44D8-BBD7-CCE9431645EC}">
                        <a14:shadowObscured xmlns:a14="http://schemas.microsoft.com/office/drawing/2010/main"/>
                      </a:ext>
                    </a:extLst>
                  </pic:spPr>
                </pic:pic>
              </a:graphicData>
            </a:graphic>
          </wp:inline>
        </w:drawing>
      </w:r>
    </w:p>
    <w:p w14:paraId="3583F19A" w14:textId="01624BFA" w:rsidR="001161ED" w:rsidRDefault="001161ED">
      <w:pPr>
        <w:spacing w:after="160" w:line="259" w:lineRule="auto"/>
      </w:pPr>
    </w:p>
    <w:p w14:paraId="6942AEF7" w14:textId="07085A4C" w:rsidR="00E53820" w:rsidRDefault="00E53820" w:rsidP="006A368C"/>
    <w:p w14:paraId="1DCC1CA1" w14:textId="7CEC4005" w:rsidR="00DF4AA2" w:rsidRDefault="00DF4AA2" w:rsidP="009352FC">
      <w:pPr>
        <w:pStyle w:val="Ttulo4"/>
      </w:pPr>
      <w:r>
        <w:t>4.3.2.</w:t>
      </w:r>
      <w:r w:rsidR="009352FC">
        <w:t>2</w:t>
      </w:r>
      <w:r>
        <w:tab/>
        <w:t>Modificar receta</w:t>
      </w:r>
    </w:p>
    <w:p w14:paraId="28A40026" w14:textId="7980CD78" w:rsidR="00DF4AA2" w:rsidRDefault="00E53820" w:rsidP="006A368C">
      <w:r w:rsidRPr="001161ED">
        <w:rPr>
          <w:noProof/>
        </w:rPr>
        <w:drawing>
          <wp:anchor distT="0" distB="0" distL="114300" distR="114300" simplePos="0" relativeHeight="251755520" behindDoc="0" locked="0" layoutInCell="1" allowOverlap="1" wp14:anchorId="0D316AAB" wp14:editId="696DFE5C">
            <wp:simplePos x="0" y="0"/>
            <wp:positionH relativeFrom="column">
              <wp:posOffset>3462655</wp:posOffset>
            </wp:positionH>
            <wp:positionV relativeFrom="paragraph">
              <wp:posOffset>3810</wp:posOffset>
            </wp:positionV>
            <wp:extent cx="2186940" cy="3472180"/>
            <wp:effectExtent l="0" t="0" r="3810" b="0"/>
            <wp:wrapThrough wrapText="bothSides">
              <wp:wrapPolygon edited="0">
                <wp:start x="0" y="0"/>
                <wp:lineTo x="0" y="21450"/>
                <wp:lineTo x="21449" y="21450"/>
                <wp:lineTo x="21449" y="0"/>
                <wp:lineTo x="0" y="0"/>
              </wp:wrapPolygon>
            </wp:wrapThrough>
            <wp:docPr id="1107508829" name="Imagen 1" descr="Captura del formulario de modificación de receta con todos los campos precarg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08829" name="Imagen 1" descr="Captura del formulario de modificación de receta con todos los campos precargados."/>
                    <pic:cNvPicPr/>
                  </pic:nvPicPr>
                  <pic:blipFill>
                    <a:blip r:embed="rId48">
                      <a:extLst>
                        <a:ext uri="{28A0092B-C50C-407E-A947-70E740481C1C}">
                          <a14:useLocalDpi xmlns:a14="http://schemas.microsoft.com/office/drawing/2010/main" val="0"/>
                        </a:ext>
                      </a:extLst>
                    </a:blip>
                    <a:stretch>
                      <a:fillRect/>
                    </a:stretch>
                  </pic:blipFill>
                  <pic:spPr>
                    <a:xfrm>
                      <a:off x="0" y="0"/>
                      <a:ext cx="2186940" cy="3472180"/>
                    </a:xfrm>
                    <a:prstGeom prst="rect">
                      <a:avLst/>
                    </a:prstGeom>
                  </pic:spPr>
                </pic:pic>
              </a:graphicData>
            </a:graphic>
            <wp14:sizeRelH relativeFrom="page">
              <wp14:pctWidth>0</wp14:pctWidth>
            </wp14:sizeRelH>
            <wp14:sizeRelV relativeFrom="page">
              <wp14:pctHeight>0</wp14:pctHeight>
            </wp14:sizeRelV>
          </wp:anchor>
        </w:drawing>
      </w:r>
      <w:r w:rsidR="00DF4AA2">
        <w:t xml:space="preserve">Si </w:t>
      </w:r>
      <w:r w:rsidR="00840074">
        <w:t xml:space="preserve">desde la vista del apartado anterior, </w:t>
      </w:r>
      <w:r w:rsidR="00DF4AA2">
        <w:t xml:space="preserve">hacemos clic en modificar receta </w:t>
      </w:r>
      <w:r w:rsidR="001161ED">
        <w:t xml:space="preserve">nos redirige a un formulario de modificación de receta muy similar al de creación de estas, </w:t>
      </w:r>
      <w:r w:rsidR="00840074">
        <w:t>excepto</w:t>
      </w:r>
      <w:r w:rsidR="001161ED">
        <w:t xml:space="preserve"> por la salvedad de que tiene precargado los datos completos almacenados de la receta, así podemos ver y modificar </w:t>
      </w:r>
      <w:r w:rsidR="00E822FF">
        <w:t xml:space="preserve">los campos </w:t>
      </w:r>
      <w:r w:rsidR="001161ED">
        <w:t>con mayor seguridad</w:t>
      </w:r>
      <w:r w:rsidR="00E822FF">
        <w:t>. Una vez modificada la receta hacemos clic en “Modificar”</w:t>
      </w:r>
      <w:r>
        <w:t xml:space="preserve"> </w:t>
      </w:r>
      <w:r w:rsidR="001161ED">
        <w:t>(véase captura lateral).</w:t>
      </w:r>
    </w:p>
    <w:p w14:paraId="20ED6F85" w14:textId="0EC32054" w:rsidR="00E53820" w:rsidRDefault="00E53820" w:rsidP="006A368C">
      <w:r>
        <w:t>Una vez actualizada la receta aparecerá el mensaje “Receta modificada correctamente” en la parte inferior del formulario (véase captura inferior).</w:t>
      </w:r>
    </w:p>
    <w:p w14:paraId="74C8B7C1" w14:textId="38A6FD20" w:rsidR="001161ED" w:rsidRPr="006A368C" w:rsidRDefault="001161ED" w:rsidP="006A368C"/>
    <w:p w14:paraId="2B23B3FF" w14:textId="605750E8" w:rsidR="00E53820" w:rsidRDefault="00E53820">
      <w:pPr>
        <w:spacing w:after="160" w:line="259" w:lineRule="auto"/>
      </w:pPr>
      <w:r>
        <w:rPr>
          <w:noProof/>
          <w14:ligatures w14:val="standardContextual"/>
        </w:rPr>
        <mc:AlternateContent>
          <mc:Choice Requires="wps">
            <w:drawing>
              <wp:anchor distT="0" distB="0" distL="114300" distR="114300" simplePos="0" relativeHeight="251757568" behindDoc="0" locked="0" layoutInCell="1" allowOverlap="1" wp14:anchorId="40ABE7E7" wp14:editId="77BA6E3E">
                <wp:simplePos x="0" y="0"/>
                <wp:positionH relativeFrom="column">
                  <wp:posOffset>4728807</wp:posOffset>
                </wp:positionH>
                <wp:positionV relativeFrom="paragraph">
                  <wp:posOffset>320937</wp:posOffset>
                </wp:positionV>
                <wp:extent cx="241524" cy="224118"/>
                <wp:effectExtent l="38100" t="0" r="25400" b="62230"/>
                <wp:wrapNone/>
                <wp:docPr id="118432914" name="Conector recto de flecha 70"/>
                <wp:cNvGraphicFramePr/>
                <a:graphic xmlns:a="http://schemas.openxmlformats.org/drawingml/2006/main">
                  <a:graphicData uri="http://schemas.microsoft.com/office/word/2010/wordprocessingShape">
                    <wps:wsp>
                      <wps:cNvCnPr/>
                      <wps:spPr>
                        <a:xfrm flipH="1">
                          <a:off x="0" y="0"/>
                          <a:ext cx="241524" cy="224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F12589" id="Conector recto de flecha 70" o:spid="_x0000_s1026" type="#_x0000_t32" style="position:absolute;margin-left:372.35pt;margin-top:25.25pt;width:19pt;height:17.6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59616" behindDoc="0" locked="0" layoutInCell="1" allowOverlap="1" wp14:anchorId="7F483327" wp14:editId="25DA038C">
                <wp:simplePos x="0" y="0"/>
                <wp:positionH relativeFrom="margin">
                  <wp:posOffset>3847</wp:posOffset>
                </wp:positionH>
                <wp:positionV relativeFrom="paragraph">
                  <wp:posOffset>472328</wp:posOffset>
                </wp:positionV>
                <wp:extent cx="2268070" cy="264235"/>
                <wp:effectExtent l="0" t="0" r="18415" b="21590"/>
                <wp:wrapNone/>
                <wp:docPr id="771665468" name="Rectángulo 57"/>
                <wp:cNvGraphicFramePr/>
                <a:graphic xmlns:a="http://schemas.openxmlformats.org/drawingml/2006/main">
                  <a:graphicData uri="http://schemas.microsoft.com/office/word/2010/wordprocessingShape">
                    <wps:wsp>
                      <wps:cNvSpPr/>
                      <wps:spPr>
                        <a:xfrm>
                          <a:off x="0" y="0"/>
                          <a:ext cx="2268070" cy="26423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B07A9" id="Rectángulo 57" o:spid="_x0000_s1026" style="position:absolute;margin-left:.3pt;margin-top:37.2pt;width:178.6pt;height:20.8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" filled="f" strokecolor="yellow" strokeweight="1.5pt">
                <w10:wrap anchorx="margin"/>
              </v:rect>
            </w:pict>
          </mc:Fallback>
        </mc:AlternateContent>
      </w:r>
      <w:r w:rsidRPr="00E53820">
        <w:rPr>
          <w:noProof/>
        </w:rPr>
        <w:drawing>
          <wp:anchor distT="0" distB="0" distL="114300" distR="114300" simplePos="0" relativeHeight="251756544" behindDoc="0" locked="0" layoutInCell="1" allowOverlap="1" wp14:anchorId="05AC19B3" wp14:editId="1536C846">
            <wp:simplePos x="0" y="0"/>
            <wp:positionH relativeFrom="column">
              <wp:posOffset>-107913</wp:posOffset>
            </wp:positionH>
            <wp:positionV relativeFrom="paragraph">
              <wp:posOffset>248883</wp:posOffset>
            </wp:positionV>
            <wp:extent cx="3380105" cy="533400"/>
            <wp:effectExtent l="0" t="0" r="0" b="0"/>
            <wp:wrapThrough wrapText="bothSides">
              <wp:wrapPolygon edited="0">
                <wp:start x="0" y="0"/>
                <wp:lineTo x="0" y="20829"/>
                <wp:lineTo x="21426" y="20829"/>
                <wp:lineTo x="21426" y="0"/>
                <wp:lineTo x="0" y="0"/>
              </wp:wrapPolygon>
            </wp:wrapThrough>
            <wp:docPr id="442743237" name="Imagen 1" descr="captura de mensaje de éxito en la modificación de rec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43237" name="Imagen 1" descr="captura de mensaje de éxito en la modificación de receta"/>
                    <pic:cNvPicPr/>
                  </pic:nvPicPr>
                  <pic:blipFill>
                    <a:blip r:embed="rId49">
                      <a:extLst>
                        <a:ext uri="{28A0092B-C50C-407E-A947-70E740481C1C}">
                          <a14:useLocalDpi xmlns:a14="http://schemas.microsoft.com/office/drawing/2010/main" val="0"/>
                        </a:ext>
                      </a:extLst>
                    </a:blip>
                    <a:stretch>
                      <a:fillRect/>
                    </a:stretch>
                  </pic:blipFill>
                  <pic:spPr>
                    <a:xfrm>
                      <a:off x="0" y="0"/>
                      <a:ext cx="3380105" cy="533400"/>
                    </a:xfrm>
                    <a:prstGeom prst="rect">
                      <a:avLst/>
                    </a:prstGeom>
                  </pic:spPr>
                </pic:pic>
              </a:graphicData>
            </a:graphic>
            <wp14:sizeRelH relativeFrom="page">
              <wp14:pctWidth>0</wp14:pctWidth>
            </wp14:sizeRelH>
            <wp14:sizeRelV relativeFrom="page">
              <wp14:pctHeight>0</wp14:pctHeight>
            </wp14:sizeRelV>
          </wp:anchor>
        </w:drawing>
      </w:r>
      <w:r>
        <w:br w:type="page"/>
      </w:r>
    </w:p>
    <w:p w14:paraId="3ABAAC98" w14:textId="68349C32" w:rsidR="009352FC" w:rsidRDefault="00E10002" w:rsidP="009352FC">
      <w:pPr>
        <w:pStyle w:val="Ttulo4"/>
      </w:pPr>
      <w:r>
        <w:rPr>
          <w:noProof/>
          <w14:ligatures w14:val="standardContextual"/>
        </w:rPr>
        <w:lastRenderedPageBreak/>
        <w:drawing>
          <wp:anchor distT="0" distB="0" distL="114300" distR="114300" simplePos="0" relativeHeight="251618302" behindDoc="0" locked="0" layoutInCell="1" allowOverlap="1" wp14:anchorId="5E5A7931" wp14:editId="59C3923A">
            <wp:simplePos x="0" y="0"/>
            <wp:positionH relativeFrom="column">
              <wp:posOffset>3695700</wp:posOffset>
            </wp:positionH>
            <wp:positionV relativeFrom="paragraph">
              <wp:posOffset>212</wp:posOffset>
            </wp:positionV>
            <wp:extent cx="2230120" cy="2403475"/>
            <wp:effectExtent l="0" t="0" r="0" b="0"/>
            <wp:wrapThrough wrapText="bothSides">
              <wp:wrapPolygon edited="0">
                <wp:start x="0" y="0"/>
                <wp:lineTo x="0" y="21400"/>
                <wp:lineTo x="21403" y="21400"/>
                <wp:lineTo x="21403" y="0"/>
                <wp:lineTo x="0" y="0"/>
              </wp:wrapPolygon>
            </wp:wrapThrough>
            <wp:docPr id="18665685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68565" name="Imagen 1" descr="Interfaz de usuario gráfica, Aplicación&#10;&#10;El contenido generado por IA puede ser incorrecto."/>
                    <pic:cNvPicPr/>
                  </pic:nvPicPr>
                  <pic:blipFill rotWithShape="1">
                    <a:blip r:embed="rId50" cstate="print">
                      <a:extLst>
                        <a:ext uri="{28A0092B-C50C-407E-A947-70E740481C1C}">
                          <a14:useLocalDpi xmlns:a14="http://schemas.microsoft.com/office/drawing/2010/main" val="0"/>
                        </a:ext>
                      </a:extLst>
                    </a:blip>
                    <a:srcRect l="35797" t="9733" r="23553" b="12388"/>
                    <a:stretch>
                      <a:fillRect/>
                    </a:stretch>
                  </pic:blipFill>
                  <pic:spPr bwMode="auto">
                    <a:xfrm>
                      <a:off x="0" y="0"/>
                      <a:ext cx="2230120" cy="2403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52FC">
        <w:t>4.3.2.3 Eliminar receta</w:t>
      </w:r>
    </w:p>
    <w:p w14:paraId="2B80F783" w14:textId="7526B77F" w:rsidR="00E10002" w:rsidRDefault="005959A5" w:rsidP="009352FC">
      <w:r>
        <w:t>Eliminar</w:t>
      </w:r>
      <w:r w:rsidR="009352FC">
        <w:t xml:space="preserve"> una receta de nuestra lista de receta, </w:t>
      </w:r>
      <w:r>
        <w:t>es tan sencillo como</w:t>
      </w:r>
      <w:r w:rsidR="009352FC">
        <w:t xml:space="preserve"> hacer clic en el botón eliminar de la tarjeta correspondiente a la receta que ya no nos interesa</w:t>
      </w:r>
      <w:r w:rsidR="00E10002">
        <w:t xml:space="preserve"> (véase captura lateral)</w:t>
      </w:r>
      <w:r>
        <w:t xml:space="preserve"> y esta desaparecerá automáticamente del listado de tarjetas con las recetas.</w:t>
      </w:r>
    </w:p>
    <w:p w14:paraId="5E4FDFC7" w14:textId="25B1880C" w:rsidR="00E10002" w:rsidRDefault="00E10002" w:rsidP="009352FC"/>
    <w:p w14:paraId="786F17A7" w14:textId="003CB4D0" w:rsidR="00E10002" w:rsidRDefault="00E10002" w:rsidP="009352FC"/>
    <w:p w14:paraId="4FE8E5D6" w14:textId="46C0845F" w:rsidR="00E10002" w:rsidRDefault="00E10002" w:rsidP="009352FC">
      <w:r>
        <w:rPr>
          <w:noProof/>
          <w14:ligatures w14:val="standardContextual"/>
        </w:rPr>
        <mc:AlternateContent>
          <mc:Choice Requires="wps">
            <w:drawing>
              <wp:anchor distT="0" distB="0" distL="114300" distR="114300" simplePos="0" relativeHeight="251782144" behindDoc="0" locked="0" layoutInCell="1" allowOverlap="1" wp14:anchorId="02E90701" wp14:editId="61697E07">
                <wp:simplePos x="0" y="0"/>
                <wp:positionH relativeFrom="margin">
                  <wp:posOffset>3689773</wp:posOffset>
                </wp:positionH>
                <wp:positionV relativeFrom="paragraph">
                  <wp:posOffset>127000</wp:posOffset>
                </wp:positionV>
                <wp:extent cx="1498600" cy="203200"/>
                <wp:effectExtent l="0" t="0" r="25400" b="25400"/>
                <wp:wrapNone/>
                <wp:docPr id="993562803" name="Rectángulo 57"/>
                <wp:cNvGraphicFramePr/>
                <a:graphic xmlns:a="http://schemas.openxmlformats.org/drawingml/2006/main">
                  <a:graphicData uri="http://schemas.microsoft.com/office/word/2010/wordprocessingShape">
                    <wps:wsp>
                      <wps:cNvSpPr/>
                      <wps:spPr>
                        <a:xfrm>
                          <a:off x="0" y="0"/>
                          <a:ext cx="1498600" cy="203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9F028" id="Rectángulo 57" o:spid="_x0000_s1026" style="position:absolute;margin-left:290.55pt;margin-top:10pt;width:118pt;height:16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" filled="f" strokecolor="yellow" strokeweight="1.5pt">
                <w10:wrap anchorx="margin"/>
              </v:rect>
            </w:pict>
          </mc:Fallback>
        </mc:AlternateContent>
      </w:r>
    </w:p>
    <w:p w14:paraId="2DF300EF" w14:textId="4C071514" w:rsidR="00E10002" w:rsidRDefault="00E10002" w:rsidP="009352FC"/>
    <w:p w14:paraId="2D4E8ACA" w14:textId="77777777" w:rsidR="00E10002" w:rsidRDefault="00E10002" w:rsidP="009352FC"/>
    <w:p w14:paraId="614B42E4" w14:textId="77777777" w:rsidR="00E10002" w:rsidRDefault="00E10002" w:rsidP="009352FC"/>
    <w:p w14:paraId="2A5878A1" w14:textId="77777777" w:rsidR="00E10002" w:rsidRPr="009352FC" w:rsidRDefault="00E10002" w:rsidP="009352FC"/>
    <w:p w14:paraId="52EC195D" w14:textId="6249252A" w:rsidR="00FB4A15" w:rsidRPr="00FB4A15" w:rsidRDefault="00FB4A15" w:rsidP="00FB4A15">
      <w:pPr>
        <w:pStyle w:val="Ttulo2"/>
      </w:pPr>
      <w:bookmarkStart w:id="21" w:name="_Toc200896270"/>
      <w:r w:rsidRPr="00FB4A15">
        <w:t>4.</w:t>
      </w:r>
      <w:r w:rsidR="004D5046">
        <w:t>4</w:t>
      </w:r>
      <w:r w:rsidRPr="00FB4A15">
        <w:t xml:space="preserve"> Interacción social</w:t>
      </w:r>
      <w:bookmarkEnd w:id="21"/>
    </w:p>
    <w:p w14:paraId="4695EECF" w14:textId="75B88CD2" w:rsidR="00FB4A15" w:rsidRDefault="005959A5" w:rsidP="00FB4A15">
      <w:pPr>
        <w:pStyle w:val="Ttulo3"/>
      </w:pPr>
      <w:bookmarkStart w:id="22" w:name="_Toc200896271"/>
      <w:r>
        <w:t>4.4.1</w:t>
      </w:r>
      <w:r>
        <w:tab/>
      </w:r>
      <w:r w:rsidR="00E743E5">
        <w:t xml:space="preserve">Publicar </w:t>
      </w:r>
      <w:r w:rsidR="00FB4A15" w:rsidRPr="00FB4A15">
        <w:t>recetas.</w:t>
      </w:r>
      <w:bookmarkEnd w:id="22"/>
    </w:p>
    <w:p w14:paraId="5A66C745" w14:textId="5AD9CD2C" w:rsidR="00E53820" w:rsidRDefault="00E53820" w:rsidP="00E53820">
      <w:r>
        <w:t>Para publicar una receta, solo se ha de marcar la opción hacer pública en el formulario de creación o de modificación de receta (véase capturas inferiores)</w:t>
      </w:r>
    </w:p>
    <w:p w14:paraId="66E8EE93" w14:textId="45C7C047" w:rsidR="00E53820" w:rsidRPr="00E53820" w:rsidRDefault="00E53820" w:rsidP="00E53820"/>
    <w:p w14:paraId="2E7EF88F" w14:textId="6B1C61E5" w:rsidR="00E53820" w:rsidRDefault="00447D84" w:rsidP="00E53820">
      <w:r>
        <w:rPr>
          <w:noProof/>
          <w14:ligatures w14:val="standardContextual"/>
        </w:rPr>
        <w:drawing>
          <wp:anchor distT="0" distB="0" distL="114300" distR="114300" simplePos="0" relativeHeight="251763712" behindDoc="0" locked="0" layoutInCell="1" allowOverlap="1" wp14:anchorId="3E53D51B" wp14:editId="019B5661">
            <wp:simplePos x="0" y="0"/>
            <wp:positionH relativeFrom="column">
              <wp:posOffset>3083709</wp:posOffset>
            </wp:positionH>
            <wp:positionV relativeFrom="paragraph">
              <wp:posOffset>3175</wp:posOffset>
            </wp:positionV>
            <wp:extent cx="1936115" cy="2751455"/>
            <wp:effectExtent l="0" t="0" r="6985" b="0"/>
            <wp:wrapThrough wrapText="bothSides">
              <wp:wrapPolygon edited="0">
                <wp:start x="0" y="0"/>
                <wp:lineTo x="0" y="21386"/>
                <wp:lineTo x="21465" y="21386"/>
                <wp:lineTo x="21465" y="0"/>
                <wp:lineTo x="0" y="0"/>
              </wp:wrapPolygon>
            </wp:wrapThrough>
            <wp:docPr id="151011495" name="Imagen 1" descr="formulario de modificación de rec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1495" name="Imagen 1" descr="formulario de modificación de receta"/>
                    <pic:cNvPicPr/>
                  </pic:nvPicPr>
                  <pic:blipFill rotWithShape="1">
                    <a:blip r:embed="rId51" cstate="print">
                      <a:extLst>
                        <a:ext uri="{28A0092B-C50C-407E-A947-70E740481C1C}">
                          <a14:useLocalDpi xmlns:a14="http://schemas.microsoft.com/office/drawing/2010/main" val="0"/>
                        </a:ext>
                      </a:extLst>
                    </a:blip>
                    <a:srcRect l="35930" t="11467" r="36802" b="15224"/>
                    <a:stretch>
                      <a:fillRect/>
                    </a:stretch>
                  </pic:blipFill>
                  <pic:spPr bwMode="auto">
                    <a:xfrm>
                      <a:off x="0" y="0"/>
                      <a:ext cx="1936115" cy="2751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3820">
        <w:rPr>
          <w:noProof/>
          <w14:ligatures w14:val="standardContextual"/>
        </w:rPr>
        <w:drawing>
          <wp:anchor distT="0" distB="0" distL="114300" distR="114300" simplePos="0" relativeHeight="251762688" behindDoc="0" locked="0" layoutInCell="1" allowOverlap="1" wp14:anchorId="50204606" wp14:editId="0D1D5360">
            <wp:simplePos x="0" y="0"/>
            <wp:positionH relativeFrom="margin">
              <wp:align>left</wp:align>
            </wp:positionH>
            <wp:positionV relativeFrom="paragraph">
              <wp:posOffset>273</wp:posOffset>
            </wp:positionV>
            <wp:extent cx="2164976" cy="2760371"/>
            <wp:effectExtent l="0" t="0" r="6985" b="1905"/>
            <wp:wrapThrough wrapText="bothSides">
              <wp:wrapPolygon edited="0">
                <wp:start x="0" y="0"/>
                <wp:lineTo x="0" y="21466"/>
                <wp:lineTo x="21480" y="21466"/>
                <wp:lineTo x="21480" y="0"/>
                <wp:lineTo x="0" y="0"/>
              </wp:wrapPolygon>
            </wp:wrapThrough>
            <wp:docPr id="2107476445" name="Imagen 1" descr="formulario de creación de rec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76445" name="Imagen 1" descr="formulario de creación de receta"/>
                    <pic:cNvPicPr/>
                  </pic:nvPicPr>
                  <pic:blipFill rotWithShape="1">
                    <a:blip r:embed="rId52" cstate="print">
                      <a:extLst>
                        <a:ext uri="{28A0092B-C50C-407E-A947-70E740481C1C}">
                          <a14:useLocalDpi xmlns:a14="http://schemas.microsoft.com/office/drawing/2010/main" val="0"/>
                        </a:ext>
                      </a:extLst>
                    </a:blip>
                    <a:srcRect l="33405" t="9556" r="34336" b="17327"/>
                    <a:stretch>
                      <a:fillRect/>
                    </a:stretch>
                  </pic:blipFill>
                  <pic:spPr bwMode="auto">
                    <a:xfrm>
                      <a:off x="0" y="0"/>
                      <a:ext cx="2164976" cy="27603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6F084" w14:textId="34D19993" w:rsidR="00E53820" w:rsidRDefault="00E53820" w:rsidP="00E53820"/>
    <w:p w14:paraId="5A8DE05B" w14:textId="12116D9A" w:rsidR="00E53820" w:rsidRDefault="00E53820" w:rsidP="00E53820"/>
    <w:p w14:paraId="4788D1DC" w14:textId="055EAC4D" w:rsidR="00E53820" w:rsidRDefault="00E53820" w:rsidP="00E53820"/>
    <w:p w14:paraId="174CA50C" w14:textId="319B93FD" w:rsidR="00E53820" w:rsidRDefault="00E53820" w:rsidP="00E53820"/>
    <w:p w14:paraId="74E5B325" w14:textId="1F06B22F" w:rsidR="00E53820" w:rsidRDefault="00E53820" w:rsidP="00E53820"/>
    <w:p w14:paraId="6E52C4C7" w14:textId="0AE31652" w:rsidR="00E53820" w:rsidRDefault="00E53820" w:rsidP="00E53820"/>
    <w:p w14:paraId="498D1344" w14:textId="2829003C" w:rsidR="00E53820" w:rsidRDefault="00E53820" w:rsidP="00E53820"/>
    <w:p w14:paraId="48036475" w14:textId="3608964B" w:rsidR="00E53820" w:rsidRDefault="00E53820" w:rsidP="00E53820"/>
    <w:p w14:paraId="03B76871" w14:textId="47FACCB2" w:rsidR="00E53820" w:rsidRDefault="00447D84" w:rsidP="00E53820">
      <w:r>
        <w:rPr>
          <w:noProof/>
          <w14:ligatures w14:val="standardContextual"/>
        </w:rPr>
        <mc:AlternateContent>
          <mc:Choice Requires="wps">
            <w:drawing>
              <wp:anchor distT="0" distB="0" distL="114300" distR="114300" simplePos="0" relativeHeight="251767808" behindDoc="0" locked="0" layoutInCell="1" allowOverlap="1" wp14:anchorId="6E15BA13" wp14:editId="185AD88B">
                <wp:simplePos x="0" y="0"/>
                <wp:positionH relativeFrom="margin">
                  <wp:posOffset>3015951</wp:posOffset>
                </wp:positionH>
                <wp:positionV relativeFrom="paragraph">
                  <wp:posOffset>72166</wp:posOffset>
                </wp:positionV>
                <wp:extent cx="842645" cy="219075"/>
                <wp:effectExtent l="0" t="0" r="14605" b="28575"/>
                <wp:wrapNone/>
                <wp:docPr id="171276658" name="Rectángulo 57"/>
                <wp:cNvGraphicFramePr/>
                <a:graphic xmlns:a="http://schemas.openxmlformats.org/drawingml/2006/main">
                  <a:graphicData uri="http://schemas.microsoft.com/office/word/2010/wordprocessingShape">
                    <wps:wsp>
                      <wps:cNvSpPr/>
                      <wps:spPr>
                        <a:xfrm>
                          <a:off x="0" y="0"/>
                          <a:ext cx="842645" cy="2190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D802E" id="Rectángulo 57" o:spid="_x0000_s1026" style="position:absolute;margin-left:237.5pt;margin-top:5.7pt;width:66.35pt;height:17.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" filled="f" strokecolor="yellow" strokeweight="1.5pt">
                <w10:wrap anchorx="margin"/>
              </v:rect>
            </w:pict>
          </mc:Fallback>
        </mc:AlternateContent>
      </w:r>
      <w:r>
        <w:rPr>
          <w:noProof/>
          <w14:ligatures w14:val="standardContextual"/>
        </w:rPr>
        <mc:AlternateContent>
          <mc:Choice Requires="wps">
            <w:drawing>
              <wp:anchor distT="0" distB="0" distL="114300" distR="114300" simplePos="0" relativeHeight="251765760" behindDoc="0" locked="0" layoutInCell="1" allowOverlap="1" wp14:anchorId="289B0573" wp14:editId="4DACDF4D">
                <wp:simplePos x="0" y="0"/>
                <wp:positionH relativeFrom="margin">
                  <wp:posOffset>-72390</wp:posOffset>
                </wp:positionH>
                <wp:positionV relativeFrom="paragraph">
                  <wp:posOffset>27305</wp:posOffset>
                </wp:positionV>
                <wp:extent cx="842645" cy="219075"/>
                <wp:effectExtent l="0" t="0" r="14605" b="28575"/>
                <wp:wrapNone/>
                <wp:docPr id="1348076022" name="Rectángulo 57"/>
                <wp:cNvGraphicFramePr/>
                <a:graphic xmlns:a="http://schemas.openxmlformats.org/drawingml/2006/main">
                  <a:graphicData uri="http://schemas.microsoft.com/office/word/2010/wordprocessingShape">
                    <wps:wsp>
                      <wps:cNvSpPr/>
                      <wps:spPr>
                        <a:xfrm>
                          <a:off x="0" y="0"/>
                          <a:ext cx="842645" cy="2190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CCEA4" id="Rectángulo 57" o:spid="_x0000_s1026" style="position:absolute;margin-left:-5.7pt;margin-top:2.15pt;width:66.35pt;height:17.2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" filled="f" strokecolor="yellow" strokeweight="1.5pt">
                <w10:wrap anchorx="margin"/>
              </v:rect>
            </w:pict>
          </mc:Fallback>
        </mc:AlternateContent>
      </w:r>
    </w:p>
    <w:p w14:paraId="741B8B73" w14:textId="77777777" w:rsidR="00E53820" w:rsidRPr="00E53820" w:rsidRDefault="00E53820" w:rsidP="00E53820"/>
    <w:p w14:paraId="35FA0235" w14:textId="77777777" w:rsidR="00447D84" w:rsidRDefault="00447D84" w:rsidP="00FB4A15">
      <w:pPr>
        <w:pStyle w:val="Ttulo3"/>
      </w:pPr>
    </w:p>
    <w:p w14:paraId="4AFE05DE" w14:textId="6ABD35D1" w:rsidR="00447D84" w:rsidRDefault="00447D84" w:rsidP="00447D84">
      <w:r>
        <w:t xml:space="preserve">Al crear receta o modificar receta con este campo marcado, nuestra receta automáticamente aparecerá en la zona de recetas compartidas visibles para toda la comunidad de </w:t>
      </w:r>
      <w:proofErr w:type="spellStart"/>
      <w:r>
        <w:t>Recipedium</w:t>
      </w:r>
      <w:proofErr w:type="spellEnd"/>
      <w:r>
        <w:t>.</w:t>
      </w:r>
    </w:p>
    <w:p w14:paraId="41212AFE" w14:textId="77777777" w:rsidR="00447D84" w:rsidRDefault="00447D84" w:rsidP="00447D84"/>
    <w:p w14:paraId="2BA5D0E2" w14:textId="6B9401FA" w:rsidR="00FB4A15" w:rsidRDefault="005959A5" w:rsidP="00FB4A15">
      <w:pPr>
        <w:pStyle w:val="Ttulo3"/>
      </w:pPr>
      <w:bookmarkStart w:id="23" w:name="_Toc200896272"/>
      <w:r>
        <w:t>4.4.2</w:t>
      </w:r>
      <w:r>
        <w:tab/>
      </w:r>
      <w:r w:rsidR="00FB4A15" w:rsidRPr="00FB4A15">
        <w:t xml:space="preserve">Guardar recetas </w:t>
      </w:r>
      <w:r w:rsidR="00E743E5">
        <w:t>públicas</w:t>
      </w:r>
      <w:r w:rsidR="00FB4A15" w:rsidRPr="00FB4A15">
        <w:t>.</w:t>
      </w:r>
      <w:bookmarkEnd w:id="23"/>
    </w:p>
    <w:p w14:paraId="6B86983F" w14:textId="77777777" w:rsidR="00447D84" w:rsidRPr="00447D84" w:rsidRDefault="00447D84" w:rsidP="00447D84"/>
    <w:p w14:paraId="7FE94F2B" w14:textId="42FE651F" w:rsidR="00447D84" w:rsidRPr="00447D84" w:rsidRDefault="00447D84" w:rsidP="00447D84">
      <w:r>
        <w:t xml:space="preserve">En la sección de recetas compartidas, página principal del interior de la aplicación, nos encontramos le mismo formato de tarjetas con las recetas que los usuarios de la plataforma han decidido compartir haciéndolas públicas, pero </w:t>
      </w:r>
      <w:r w:rsidR="00C22783">
        <w:t>en ellas ahora podemos observar el autor de la receta (usuario que la ha creado) y tenemos la opción de “Guardar Receta” (véase captura inferior).</w:t>
      </w:r>
    </w:p>
    <w:p w14:paraId="7E35FEC7" w14:textId="15DBE68D" w:rsidR="00447D84" w:rsidRDefault="00C22783" w:rsidP="00447D84">
      <w:r>
        <w:rPr>
          <w:noProof/>
          <w14:ligatures w14:val="standardContextual"/>
        </w:rPr>
        <w:lastRenderedPageBreak/>
        <mc:AlternateContent>
          <mc:Choice Requires="wps">
            <w:drawing>
              <wp:anchor distT="0" distB="0" distL="114300" distR="114300" simplePos="0" relativeHeight="251769856" behindDoc="0" locked="0" layoutInCell="1" allowOverlap="1" wp14:anchorId="20F7C5B4" wp14:editId="5892C30F">
                <wp:simplePos x="0" y="0"/>
                <wp:positionH relativeFrom="page">
                  <wp:posOffset>2940424</wp:posOffset>
                </wp:positionH>
                <wp:positionV relativeFrom="paragraph">
                  <wp:posOffset>2253727</wp:posOffset>
                </wp:positionV>
                <wp:extent cx="1514437" cy="219075"/>
                <wp:effectExtent l="0" t="0" r="10160" b="28575"/>
                <wp:wrapNone/>
                <wp:docPr id="1152447194" name="Rectángulo 57"/>
                <wp:cNvGraphicFramePr/>
                <a:graphic xmlns:a="http://schemas.openxmlformats.org/drawingml/2006/main">
                  <a:graphicData uri="http://schemas.microsoft.com/office/word/2010/wordprocessingShape">
                    <wps:wsp>
                      <wps:cNvSpPr/>
                      <wps:spPr>
                        <a:xfrm>
                          <a:off x="0" y="0"/>
                          <a:ext cx="1514437" cy="2190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B557A" id="Rectángulo 57" o:spid="_x0000_s1026" style="position:absolute;margin-left:231.55pt;margin-top:177.45pt;width:119.25pt;height:17.25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" filled="f" strokecolor="yellow" strokeweight="1.5pt">
                <w10:wrap anchorx="page"/>
              </v:rect>
            </w:pict>
          </mc:Fallback>
        </mc:AlternateContent>
      </w:r>
      <w:r w:rsidR="009F2C5E">
        <w:rPr>
          <w:noProof/>
          <w14:ligatures w14:val="standardContextual"/>
        </w:rPr>
        <w:drawing>
          <wp:inline distT="0" distB="0" distL="0" distR="0" wp14:anchorId="302867CB" wp14:editId="0C01D1CE">
            <wp:extent cx="5488977" cy="2752725"/>
            <wp:effectExtent l="0" t="0" r="0" b="0"/>
            <wp:docPr id="211164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4895" name=""/>
                    <pic:cNvPicPr/>
                  </pic:nvPicPr>
                  <pic:blipFill rotWithShape="1">
                    <a:blip r:embed="rId53"/>
                    <a:srcRect t="5398" b="5450"/>
                    <a:stretch>
                      <a:fillRect/>
                    </a:stretch>
                  </pic:blipFill>
                  <pic:spPr bwMode="auto">
                    <a:xfrm>
                      <a:off x="0" y="0"/>
                      <a:ext cx="5489575" cy="2753025"/>
                    </a:xfrm>
                    <a:prstGeom prst="rect">
                      <a:avLst/>
                    </a:prstGeom>
                    <a:ln>
                      <a:noFill/>
                    </a:ln>
                    <a:extLst>
                      <a:ext uri="{53640926-AAD7-44D8-BBD7-CCE9431645EC}">
                        <a14:shadowObscured xmlns:a14="http://schemas.microsoft.com/office/drawing/2010/main"/>
                      </a:ext>
                    </a:extLst>
                  </pic:spPr>
                </pic:pic>
              </a:graphicData>
            </a:graphic>
          </wp:inline>
        </w:drawing>
      </w:r>
    </w:p>
    <w:p w14:paraId="110BA695" w14:textId="3911D75A" w:rsidR="00C22783" w:rsidRDefault="00C22783" w:rsidP="00447D84">
      <w:r>
        <w:t>Al hacer clic sobre esta opción la receta será guardada para consultas posteriores</w:t>
      </w:r>
      <w:r w:rsidR="00723051">
        <w:t xml:space="preserve"> y nos aparecerá un mensaje de éxito (véase captura inferior).</w:t>
      </w:r>
    </w:p>
    <w:p w14:paraId="3F13F360" w14:textId="1906C2CB" w:rsidR="00723051" w:rsidRPr="00447D84" w:rsidRDefault="00723051" w:rsidP="00447D84">
      <w:r>
        <w:rPr>
          <w:noProof/>
          <w14:ligatures w14:val="standardContextual"/>
        </w:rPr>
        <mc:AlternateContent>
          <mc:Choice Requires="wps">
            <w:drawing>
              <wp:anchor distT="0" distB="0" distL="114300" distR="114300" simplePos="0" relativeHeight="251773952" behindDoc="0" locked="0" layoutInCell="1" allowOverlap="1" wp14:anchorId="6747EF46" wp14:editId="6D3FB563">
                <wp:simplePos x="0" y="0"/>
                <wp:positionH relativeFrom="page">
                  <wp:posOffset>2949389</wp:posOffset>
                </wp:positionH>
                <wp:positionV relativeFrom="paragraph">
                  <wp:posOffset>1992069</wp:posOffset>
                </wp:positionV>
                <wp:extent cx="1514437" cy="219075"/>
                <wp:effectExtent l="0" t="0" r="10160" b="28575"/>
                <wp:wrapNone/>
                <wp:docPr id="28097725" name="Rectángulo 57"/>
                <wp:cNvGraphicFramePr/>
                <a:graphic xmlns:a="http://schemas.openxmlformats.org/drawingml/2006/main">
                  <a:graphicData uri="http://schemas.microsoft.com/office/word/2010/wordprocessingShape">
                    <wps:wsp>
                      <wps:cNvSpPr/>
                      <wps:spPr>
                        <a:xfrm>
                          <a:off x="0" y="0"/>
                          <a:ext cx="1514437" cy="2190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69642" id="Rectángulo 57" o:spid="_x0000_s1026" style="position:absolute;margin-left:232.25pt;margin-top:156.85pt;width:119.25pt;height:17.2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" filled="f" strokecolor="yellow" strokeweight="1.5pt">
                <w10:wrap anchorx="page"/>
              </v:rect>
            </w:pict>
          </mc:Fallback>
        </mc:AlternateContent>
      </w:r>
      <w:r>
        <w:rPr>
          <w:noProof/>
          <w14:ligatures w14:val="standardContextual"/>
        </w:rPr>
        <w:drawing>
          <wp:inline distT="0" distB="0" distL="0" distR="0" wp14:anchorId="51751CB0" wp14:editId="1C4562EA">
            <wp:extent cx="5488226" cy="2276438"/>
            <wp:effectExtent l="0" t="0" r="0" b="0"/>
            <wp:docPr id="184948565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85657" name="Imagen 1" descr="Interfaz de usuario gráfica, Aplicación&#10;&#10;El contenido generado por IA puede ser incorrecto."/>
                    <pic:cNvPicPr/>
                  </pic:nvPicPr>
                  <pic:blipFill rotWithShape="1">
                    <a:blip r:embed="rId54"/>
                    <a:srcRect t="5082" b="21182"/>
                    <a:stretch>
                      <a:fillRect/>
                    </a:stretch>
                  </pic:blipFill>
                  <pic:spPr bwMode="auto">
                    <a:xfrm>
                      <a:off x="0" y="0"/>
                      <a:ext cx="5489575" cy="2276997"/>
                    </a:xfrm>
                    <a:prstGeom prst="rect">
                      <a:avLst/>
                    </a:prstGeom>
                    <a:ln>
                      <a:noFill/>
                    </a:ln>
                    <a:extLst>
                      <a:ext uri="{53640926-AAD7-44D8-BBD7-CCE9431645EC}">
                        <a14:shadowObscured xmlns:a14="http://schemas.microsoft.com/office/drawing/2010/main"/>
                      </a:ext>
                    </a:extLst>
                  </pic:spPr>
                </pic:pic>
              </a:graphicData>
            </a:graphic>
          </wp:inline>
        </w:drawing>
      </w:r>
    </w:p>
    <w:p w14:paraId="48C3F83D" w14:textId="5606F567" w:rsidR="006A368C" w:rsidRDefault="005959A5" w:rsidP="006A368C">
      <w:pPr>
        <w:pStyle w:val="Ttulo3"/>
      </w:pPr>
      <w:bookmarkStart w:id="24" w:name="_Toc200896273"/>
      <w:r>
        <w:t>4.4.3</w:t>
      </w:r>
      <w:r>
        <w:tab/>
      </w:r>
      <w:r w:rsidR="006A368C" w:rsidRPr="00FB4A15">
        <w:t xml:space="preserve">Ver recetas </w:t>
      </w:r>
      <w:r w:rsidR="006A368C">
        <w:t>públicas guardadas</w:t>
      </w:r>
      <w:r w:rsidR="006A368C" w:rsidRPr="00FB4A15">
        <w:t>.</w:t>
      </w:r>
      <w:bookmarkEnd w:id="24"/>
    </w:p>
    <w:p w14:paraId="3229363F" w14:textId="77777777" w:rsidR="00C22783" w:rsidRPr="00C22783" w:rsidRDefault="00C22783" w:rsidP="00C22783"/>
    <w:p w14:paraId="52EAC91D" w14:textId="7F251CAB" w:rsidR="00C22783" w:rsidRDefault="00C22783" w:rsidP="00C22783">
      <w:r>
        <w:rPr>
          <w:noProof/>
          <w14:ligatures w14:val="standardContextual"/>
        </w:rPr>
        <mc:AlternateContent>
          <mc:Choice Requires="wps">
            <w:drawing>
              <wp:anchor distT="0" distB="0" distL="114300" distR="114300" simplePos="0" relativeHeight="251771904" behindDoc="0" locked="0" layoutInCell="1" allowOverlap="1" wp14:anchorId="00882B63" wp14:editId="60DA79D3">
                <wp:simplePos x="0" y="0"/>
                <wp:positionH relativeFrom="page">
                  <wp:posOffset>2702709</wp:posOffset>
                </wp:positionH>
                <wp:positionV relativeFrom="paragraph">
                  <wp:posOffset>1750097</wp:posOffset>
                </wp:positionV>
                <wp:extent cx="626335" cy="223557"/>
                <wp:effectExtent l="0" t="0" r="21590" b="24130"/>
                <wp:wrapNone/>
                <wp:docPr id="135221490" name="Rectángulo 57"/>
                <wp:cNvGraphicFramePr/>
                <a:graphic xmlns:a="http://schemas.openxmlformats.org/drawingml/2006/main">
                  <a:graphicData uri="http://schemas.microsoft.com/office/word/2010/wordprocessingShape">
                    <wps:wsp>
                      <wps:cNvSpPr/>
                      <wps:spPr>
                        <a:xfrm>
                          <a:off x="0" y="0"/>
                          <a:ext cx="626335" cy="22355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B408D" id="Rectángulo 57" o:spid="_x0000_s1026" style="position:absolute;margin-left:212.8pt;margin-top:137.8pt;width:49.3pt;height:17.6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" filled="f" strokecolor="yellow" strokeweight="1.5pt">
                <w10:wrap anchorx="page"/>
              </v:rect>
            </w:pict>
          </mc:Fallback>
        </mc:AlternateContent>
      </w:r>
      <w:r>
        <w:t xml:space="preserve">Para ver </w:t>
      </w:r>
      <w:r w:rsidR="00723051">
        <w:t>las</w:t>
      </w:r>
      <w:r>
        <w:t xml:space="preserve"> receta</w:t>
      </w:r>
      <w:r w:rsidR="00723051">
        <w:t>s</w:t>
      </w:r>
      <w:r>
        <w:t xml:space="preserve"> pública</w:t>
      </w:r>
      <w:r w:rsidR="00723051">
        <w:t>s</w:t>
      </w:r>
      <w:r>
        <w:t xml:space="preserve"> que hemos guardado previamente, solo tenemos que hacer clic en la opción “Ver Recetas Guardadas” del menú desplegable “Recetas” ubicado en la barra de navegación</w:t>
      </w:r>
      <w:r w:rsidR="00723051">
        <w:t xml:space="preserve"> (véase captura inferior)</w:t>
      </w:r>
      <w:r>
        <w:t>.</w:t>
      </w:r>
      <w:r>
        <w:tab/>
      </w:r>
      <w:r>
        <w:rPr>
          <w:noProof/>
          <w14:ligatures w14:val="standardContextual"/>
        </w:rPr>
        <w:drawing>
          <wp:inline distT="0" distB="0" distL="0" distR="0" wp14:anchorId="01E64186" wp14:editId="1D68B846">
            <wp:extent cx="5488671" cy="1541929"/>
            <wp:effectExtent l="0" t="0" r="0" b="1270"/>
            <wp:docPr id="39787976" name="Imagen 1" descr="Interfaz gráfica del desplegable &quot;Receta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7976" name="Imagen 1" descr="Interfaz gráfica del desplegable &quot;Recetas&quot; de la barra de navegación."/>
                    <pic:cNvPicPr/>
                  </pic:nvPicPr>
                  <pic:blipFill rotWithShape="1">
                    <a:blip r:embed="rId55"/>
                    <a:srcRect t="4935" b="45124"/>
                    <a:stretch>
                      <a:fillRect/>
                    </a:stretch>
                  </pic:blipFill>
                  <pic:spPr bwMode="auto">
                    <a:xfrm>
                      <a:off x="0" y="0"/>
                      <a:ext cx="5489575" cy="1542183"/>
                    </a:xfrm>
                    <a:prstGeom prst="rect">
                      <a:avLst/>
                    </a:prstGeom>
                    <a:ln>
                      <a:noFill/>
                    </a:ln>
                    <a:extLst>
                      <a:ext uri="{53640926-AAD7-44D8-BBD7-CCE9431645EC}">
                        <a14:shadowObscured xmlns:a14="http://schemas.microsoft.com/office/drawing/2010/main"/>
                      </a:ext>
                    </a:extLst>
                  </pic:spPr>
                </pic:pic>
              </a:graphicData>
            </a:graphic>
          </wp:inline>
        </w:drawing>
      </w:r>
    </w:p>
    <w:p w14:paraId="31C46EA5" w14:textId="041B2754" w:rsidR="00723051" w:rsidRDefault="00B86113" w:rsidP="00C22783">
      <w:r>
        <w:rPr>
          <w:noProof/>
          <w14:ligatures w14:val="standardContextual"/>
        </w:rPr>
        <w:lastRenderedPageBreak/>
        <w:drawing>
          <wp:anchor distT="0" distB="0" distL="114300" distR="114300" simplePos="0" relativeHeight="251619327" behindDoc="0" locked="0" layoutInCell="1" allowOverlap="1" wp14:anchorId="7610F09C" wp14:editId="765A5FD3">
            <wp:simplePos x="0" y="0"/>
            <wp:positionH relativeFrom="margin">
              <wp:align>left</wp:align>
            </wp:positionH>
            <wp:positionV relativeFrom="paragraph">
              <wp:posOffset>610870</wp:posOffset>
            </wp:positionV>
            <wp:extent cx="2809875" cy="1755140"/>
            <wp:effectExtent l="0" t="0" r="9525" b="0"/>
            <wp:wrapThrough wrapText="bothSides">
              <wp:wrapPolygon edited="0">
                <wp:start x="0" y="0"/>
                <wp:lineTo x="0" y="21334"/>
                <wp:lineTo x="21527" y="21334"/>
                <wp:lineTo x="21527" y="0"/>
                <wp:lineTo x="0" y="0"/>
              </wp:wrapPolygon>
            </wp:wrapThrough>
            <wp:docPr id="1674901265" name="Imagen 1" descr="captura de tarjeta de receta guardada con la opción de eli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01265" name="Imagen 1" descr="captura de tarjeta de receta guardada con la opción de eliminar"/>
                    <pic:cNvPicPr/>
                  </pic:nvPicPr>
                  <pic:blipFill rotWithShape="1">
                    <a:blip r:embed="rId56" cstate="print">
                      <a:extLst>
                        <a:ext uri="{28A0092B-C50C-407E-A947-70E740481C1C}">
                          <a14:useLocalDpi xmlns:a14="http://schemas.microsoft.com/office/drawing/2010/main" val="0"/>
                        </a:ext>
                      </a:extLst>
                    </a:blip>
                    <a:srcRect l="24181" t="29616" r="25151" b="14111"/>
                    <a:stretch>
                      <a:fillRect/>
                    </a:stretch>
                  </pic:blipFill>
                  <pic:spPr bwMode="auto">
                    <a:xfrm>
                      <a:off x="0" y="0"/>
                      <a:ext cx="2813297" cy="17571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mc:AlternateContent>
          <mc:Choice Requires="wps">
            <w:drawing>
              <wp:anchor distT="0" distB="0" distL="114300" distR="114300" simplePos="0" relativeHeight="251774976" behindDoc="0" locked="0" layoutInCell="1" allowOverlap="1" wp14:anchorId="14E492F6" wp14:editId="5FFC3B82">
                <wp:simplePos x="0" y="0"/>
                <wp:positionH relativeFrom="column">
                  <wp:posOffset>917152</wp:posOffset>
                </wp:positionH>
                <wp:positionV relativeFrom="paragraph">
                  <wp:posOffset>2061210</wp:posOffset>
                </wp:positionV>
                <wp:extent cx="336176" cy="174812"/>
                <wp:effectExtent l="0" t="0" r="83185" b="53975"/>
                <wp:wrapNone/>
                <wp:docPr id="221343617" name="Conector recto de flecha 71"/>
                <wp:cNvGraphicFramePr/>
                <a:graphic xmlns:a="http://schemas.openxmlformats.org/drawingml/2006/main">
                  <a:graphicData uri="http://schemas.microsoft.com/office/word/2010/wordprocessingShape">
                    <wps:wsp>
                      <wps:cNvCnPr/>
                      <wps:spPr>
                        <a:xfrm>
                          <a:off x="0" y="0"/>
                          <a:ext cx="336176" cy="174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49F134" id="Conector recto de flecha 71" o:spid="_x0000_s1026" type="#_x0000_t32" style="position:absolute;margin-left:72.2pt;margin-top:162.3pt;width:26.45pt;height:13.7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" strokecolor="#4472c4 [3204]" strokeweight=".5pt">
                <v:stroke endarrow="block" joinstyle="miter"/>
              </v:shape>
            </w:pict>
          </mc:Fallback>
        </mc:AlternateContent>
      </w:r>
      <w:r w:rsidR="00723051">
        <w:t>Esto nos redirigirá automáticamente a la página de recetas guardadas, donde se nos muestran en el mismo formato que en opciones anteriores las distintas tarjetas con las recetas que hemos guardado (véase captura inferior)</w:t>
      </w:r>
      <w:r>
        <w:t>.</w:t>
      </w:r>
    </w:p>
    <w:p w14:paraId="30C53995" w14:textId="43BE36F3" w:rsidR="00723051" w:rsidRDefault="00723051" w:rsidP="00C22783"/>
    <w:p w14:paraId="129A02D8" w14:textId="77777777" w:rsidR="005959A5" w:rsidRDefault="005959A5" w:rsidP="00C22783"/>
    <w:p w14:paraId="7797B8A0" w14:textId="77777777" w:rsidR="005959A5" w:rsidRDefault="005959A5" w:rsidP="00C22783"/>
    <w:p w14:paraId="241A8398" w14:textId="77777777" w:rsidR="005959A5" w:rsidRDefault="005959A5" w:rsidP="00C22783"/>
    <w:p w14:paraId="66ED65F5" w14:textId="77777777" w:rsidR="005959A5" w:rsidRDefault="005959A5" w:rsidP="00C22783"/>
    <w:p w14:paraId="4BF02EAD" w14:textId="77777777" w:rsidR="005959A5" w:rsidRDefault="005959A5" w:rsidP="00C22783"/>
    <w:p w14:paraId="7DC396C0" w14:textId="77777777" w:rsidR="005959A5" w:rsidRDefault="005959A5" w:rsidP="00C22783"/>
    <w:p w14:paraId="3C9CC5EF" w14:textId="77777777" w:rsidR="005959A5" w:rsidRDefault="005959A5" w:rsidP="00C22783"/>
    <w:p w14:paraId="50AD57AD" w14:textId="7B027229" w:rsidR="005959A5" w:rsidRPr="005959A5" w:rsidRDefault="005959A5" w:rsidP="005959A5">
      <w:pPr>
        <w:pStyle w:val="Ttulo3"/>
      </w:pPr>
      <w:bookmarkStart w:id="25" w:name="_Toc200896274"/>
      <w:r>
        <w:t>4.4.4</w:t>
      </w:r>
      <w:r>
        <w:tab/>
      </w:r>
      <w:r w:rsidR="00CD2784">
        <w:t>E</w:t>
      </w:r>
      <w:r>
        <w:t>liminar una receta publica guardada</w:t>
      </w:r>
      <w:bookmarkEnd w:id="25"/>
    </w:p>
    <w:p w14:paraId="44A6BAEE" w14:textId="4A86F43B" w:rsidR="00B86113" w:rsidRDefault="00A92B93" w:rsidP="00C22783">
      <w:r>
        <w:t>Si queremos eliminar una receta guardada de nuestro listado, solo hemos de hacer clic en la opción eliminar de la tarjeta de la receta que ya no nos interesa (véase captura superior).</w:t>
      </w:r>
      <w:r w:rsidR="00B86113">
        <w:t xml:space="preserve"> Una vez eliminada </w:t>
      </w:r>
      <w:r w:rsidR="00C16119">
        <w:t>la receta, desaparecerá automáticamente del listado de recetas guardadas.</w:t>
      </w:r>
    </w:p>
    <w:p w14:paraId="0FB1D71D" w14:textId="169FC26A" w:rsidR="00B86113" w:rsidRDefault="005959A5" w:rsidP="009352FC">
      <w:pPr>
        <w:pStyle w:val="Ttulo3"/>
      </w:pPr>
      <w:bookmarkStart w:id="26" w:name="_Toc200896275"/>
      <w:r>
        <w:t>4.4.5</w:t>
      </w:r>
      <w:r>
        <w:tab/>
      </w:r>
      <w:r w:rsidR="009352FC">
        <w:t>Ver notificaciones</w:t>
      </w:r>
      <w:bookmarkEnd w:id="26"/>
    </w:p>
    <w:p w14:paraId="14634C26" w14:textId="26F9EF5F" w:rsidR="009352FC" w:rsidRDefault="009352FC" w:rsidP="009352FC">
      <w:r>
        <w:t>Para ver las notificaciones, el usuario tiene dos opciones:</w:t>
      </w:r>
    </w:p>
    <w:p w14:paraId="2CD5F4C9" w14:textId="6C9622D0" w:rsidR="00C16119" w:rsidRDefault="00C16119" w:rsidP="00C16119">
      <w:pPr>
        <w:pStyle w:val="Ttulo4"/>
      </w:pPr>
      <w:r>
        <w:t>4.4.5.1</w:t>
      </w:r>
      <w:r>
        <w:tab/>
        <w:t xml:space="preserve">Ver las notificaciones </w:t>
      </w:r>
      <w:r w:rsidR="00B51083">
        <w:t>recibidas</w:t>
      </w:r>
    </w:p>
    <w:p w14:paraId="69E7D33C" w14:textId="49C205F0" w:rsidR="009352FC" w:rsidRDefault="00C16119" w:rsidP="009352FC">
      <w:r>
        <w:t>Esta opción la tenemos haciendo clic en el enlace “</w:t>
      </w:r>
      <w:r w:rsidR="00B51083">
        <w:t>Mis</w:t>
      </w:r>
      <w:r>
        <w:t xml:space="preserve"> notificaciones” del desplegable “notificaciones” situado en la barra de navegación (véase captura inferior)</w:t>
      </w:r>
    </w:p>
    <w:p w14:paraId="748A40C9" w14:textId="0191C1B2" w:rsidR="00C16119" w:rsidRDefault="00C16119" w:rsidP="009352FC">
      <w:r>
        <w:rPr>
          <w:noProof/>
          <w14:ligatures w14:val="standardContextual"/>
        </w:rPr>
        <mc:AlternateContent>
          <mc:Choice Requires="wps">
            <w:drawing>
              <wp:anchor distT="0" distB="0" distL="114300" distR="114300" simplePos="0" relativeHeight="251784192" behindDoc="0" locked="0" layoutInCell="1" allowOverlap="1" wp14:anchorId="273DE240" wp14:editId="108DB80E">
                <wp:simplePos x="0" y="0"/>
                <wp:positionH relativeFrom="page">
                  <wp:posOffset>3729037</wp:posOffset>
                </wp:positionH>
                <wp:positionV relativeFrom="paragraph">
                  <wp:posOffset>1120775</wp:posOffset>
                </wp:positionV>
                <wp:extent cx="626335" cy="223557"/>
                <wp:effectExtent l="0" t="0" r="21590" b="24130"/>
                <wp:wrapNone/>
                <wp:docPr id="154348025" name="Rectángulo 57"/>
                <wp:cNvGraphicFramePr/>
                <a:graphic xmlns:a="http://schemas.openxmlformats.org/drawingml/2006/main">
                  <a:graphicData uri="http://schemas.microsoft.com/office/word/2010/wordprocessingShape">
                    <wps:wsp>
                      <wps:cNvSpPr/>
                      <wps:spPr>
                        <a:xfrm>
                          <a:off x="0" y="0"/>
                          <a:ext cx="626335" cy="22355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845E4" id="Rectángulo 57" o:spid="_x0000_s1026" style="position:absolute;margin-left:293.6pt;margin-top:88.25pt;width:49.3pt;height:17.6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" filled="f" strokecolor="yellow" strokeweight="1.5pt">
                <w10:wrap anchorx="page"/>
              </v:rect>
            </w:pict>
          </mc:Fallback>
        </mc:AlternateContent>
      </w:r>
      <w:r w:rsidR="00B51083" w:rsidRPr="00B51083">
        <w:rPr>
          <w:noProof/>
          <w14:ligatures w14:val="standardContextual"/>
        </w:rPr>
        <w:t xml:space="preserve"> </w:t>
      </w:r>
      <w:r w:rsidR="00B51083">
        <w:rPr>
          <w:noProof/>
          <w14:ligatures w14:val="standardContextual"/>
        </w:rPr>
        <w:drawing>
          <wp:inline distT="0" distB="0" distL="0" distR="0" wp14:anchorId="722CA72A" wp14:editId="6AFEF62A">
            <wp:extent cx="5489575" cy="2500313"/>
            <wp:effectExtent l="0" t="0" r="0" b="0"/>
            <wp:docPr id="13708280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28092" name="Imagen 1" descr="Interfaz de usuario gráfica&#10;&#10;El contenido generado por IA puede ser incorrecto."/>
                    <pic:cNvPicPr/>
                  </pic:nvPicPr>
                  <pic:blipFill rotWithShape="1">
                    <a:blip r:embed="rId57"/>
                    <a:srcRect t="4627" b="14404"/>
                    <a:stretch>
                      <a:fillRect/>
                    </a:stretch>
                  </pic:blipFill>
                  <pic:spPr bwMode="auto">
                    <a:xfrm>
                      <a:off x="0" y="0"/>
                      <a:ext cx="5489575" cy="2500313"/>
                    </a:xfrm>
                    <a:prstGeom prst="rect">
                      <a:avLst/>
                    </a:prstGeom>
                    <a:ln>
                      <a:noFill/>
                    </a:ln>
                    <a:extLst>
                      <a:ext uri="{53640926-AAD7-44D8-BBD7-CCE9431645EC}">
                        <a14:shadowObscured xmlns:a14="http://schemas.microsoft.com/office/drawing/2010/main"/>
                      </a:ext>
                    </a:extLst>
                  </pic:spPr>
                </pic:pic>
              </a:graphicData>
            </a:graphic>
          </wp:inline>
        </w:drawing>
      </w:r>
    </w:p>
    <w:p w14:paraId="0F5EC42D" w14:textId="0F31BD58" w:rsidR="00DA682C" w:rsidRDefault="00C16119" w:rsidP="009352FC">
      <w:r>
        <w:t>Esto nos redirigirá automáticamente a la página donde nos aparece</w:t>
      </w:r>
      <w:r w:rsidR="00DA682C">
        <w:t xml:space="preserve"> una barra de búsqueda para poder buscar notificaciones por carácter y</w:t>
      </w:r>
      <w:r>
        <w:t xml:space="preserve"> el listado con todas las notificaciones recibidas</w:t>
      </w:r>
      <w:r w:rsidR="00DA682C">
        <w:t>. Nótese que</w:t>
      </w:r>
      <w:r>
        <w:t xml:space="preserve"> se muestran de forma similar a las recetas, como tarjetas individuales, donde podemos apreciar</w:t>
      </w:r>
      <w:r w:rsidR="0044117D">
        <w:t xml:space="preserve"> el mensaje resaltado, el nombre del remitente, la fecha y si está leída o no</w:t>
      </w:r>
      <w:r w:rsidR="00DA682C">
        <w:t xml:space="preserve">. </w:t>
      </w:r>
    </w:p>
    <w:p w14:paraId="4E3DEAB2" w14:textId="77777777" w:rsidR="00DA682C" w:rsidRDefault="00DA682C">
      <w:pPr>
        <w:spacing w:after="160" w:line="259" w:lineRule="auto"/>
      </w:pPr>
      <w:r>
        <w:br w:type="page"/>
      </w:r>
    </w:p>
    <w:p w14:paraId="1C7CA9C0" w14:textId="4D6CD09F" w:rsidR="001213FC" w:rsidRDefault="00DA682C" w:rsidP="009352FC">
      <w:r>
        <w:lastRenderedPageBreak/>
        <w:t>A</w:t>
      </w:r>
      <w:r w:rsidR="0044117D">
        <w:t>parte</w:t>
      </w:r>
      <w:r>
        <w:t>,</w:t>
      </w:r>
      <w:r w:rsidR="0044117D">
        <w:t xml:space="preserve"> en las notificaciones no leída</w:t>
      </w:r>
      <w:r>
        <w:t>s</w:t>
      </w:r>
      <w:r w:rsidR="0044117D">
        <w:t xml:space="preserve"> se añade un botón con la opción “Marcar como leída”</w:t>
      </w:r>
      <w:r>
        <w:t xml:space="preserve"> que nos permite cambiar el estado de la notificación</w:t>
      </w:r>
      <w:r w:rsidR="0044117D">
        <w:t xml:space="preserve"> (véase </w:t>
      </w:r>
      <w:r>
        <w:t xml:space="preserve">ejemplo de notificación leída y no leída en </w:t>
      </w:r>
      <w:r w:rsidR="0044117D">
        <w:t>captura inferior).</w:t>
      </w:r>
    </w:p>
    <w:p w14:paraId="07763104" w14:textId="0185C8AE" w:rsidR="00C16119" w:rsidRDefault="001213FC" w:rsidP="009352FC">
      <w:r>
        <w:rPr>
          <w:noProof/>
          <w14:ligatures w14:val="standardContextual"/>
        </w:rPr>
        <mc:AlternateContent>
          <mc:Choice Requires="wps">
            <w:drawing>
              <wp:anchor distT="0" distB="0" distL="114300" distR="114300" simplePos="0" relativeHeight="251786240" behindDoc="0" locked="0" layoutInCell="1" allowOverlap="1" wp14:anchorId="0ECD44E9" wp14:editId="7E41953A">
                <wp:simplePos x="0" y="0"/>
                <wp:positionH relativeFrom="margin">
                  <wp:posOffset>1921510</wp:posOffset>
                </wp:positionH>
                <wp:positionV relativeFrom="paragraph">
                  <wp:posOffset>1318260</wp:posOffset>
                </wp:positionV>
                <wp:extent cx="1572895" cy="223520"/>
                <wp:effectExtent l="0" t="0" r="27305" b="24130"/>
                <wp:wrapNone/>
                <wp:docPr id="1889532525" name="Rectángulo 57"/>
                <wp:cNvGraphicFramePr/>
                <a:graphic xmlns:a="http://schemas.openxmlformats.org/drawingml/2006/main">
                  <a:graphicData uri="http://schemas.microsoft.com/office/word/2010/wordprocessingShape">
                    <wps:wsp>
                      <wps:cNvSpPr/>
                      <wps:spPr>
                        <a:xfrm>
                          <a:off x="0" y="0"/>
                          <a:ext cx="1572895" cy="22352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840B4" id="Rectángulo 57" o:spid="_x0000_s1026" style="position:absolute;margin-left:151.3pt;margin-top:103.8pt;width:123.85pt;height:17.6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" filled="f" strokecolor="yellow" strokeweight="1.5pt">
                <w10:wrap anchorx="margin"/>
              </v:rect>
            </w:pict>
          </mc:Fallback>
        </mc:AlternateContent>
      </w:r>
      <w:r>
        <w:rPr>
          <w:noProof/>
          <w14:ligatures w14:val="standardContextual"/>
        </w:rPr>
        <mc:AlternateContent>
          <mc:Choice Requires="wps">
            <w:drawing>
              <wp:anchor distT="0" distB="0" distL="114300" distR="114300" simplePos="0" relativeHeight="251787264" behindDoc="0" locked="0" layoutInCell="1" allowOverlap="1" wp14:anchorId="767A7B0A" wp14:editId="74230346">
                <wp:simplePos x="0" y="0"/>
                <wp:positionH relativeFrom="margin">
                  <wp:posOffset>1936040</wp:posOffset>
                </wp:positionH>
                <wp:positionV relativeFrom="paragraph">
                  <wp:posOffset>2121498</wp:posOffset>
                </wp:positionV>
                <wp:extent cx="1572895" cy="128905"/>
                <wp:effectExtent l="0" t="0" r="27305" b="23495"/>
                <wp:wrapNone/>
                <wp:docPr id="1344912808" name="Rectángulo 57"/>
                <wp:cNvGraphicFramePr/>
                <a:graphic xmlns:a="http://schemas.openxmlformats.org/drawingml/2006/main">
                  <a:graphicData uri="http://schemas.microsoft.com/office/word/2010/wordprocessingShape">
                    <wps:wsp>
                      <wps:cNvSpPr/>
                      <wps:spPr>
                        <a:xfrm>
                          <a:off x="0" y="0"/>
                          <a:ext cx="1572895" cy="12890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4BC3F" id="Rectángulo 57" o:spid="_x0000_s1026" style="position:absolute;margin-left:152.45pt;margin-top:167.05pt;width:123.85pt;height:10.1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" filled="f" strokecolor="yellow" strokeweight="1.5pt">
                <w10:wrap anchorx="margin"/>
              </v:rect>
            </w:pict>
          </mc:Fallback>
        </mc:AlternateContent>
      </w:r>
      <w:r>
        <w:rPr>
          <w:noProof/>
          <w14:ligatures w14:val="standardContextual"/>
        </w:rPr>
        <w:drawing>
          <wp:inline distT="0" distB="0" distL="0" distR="0" wp14:anchorId="000347F0" wp14:editId="1A5A2FD1">
            <wp:extent cx="5488418" cy="2500593"/>
            <wp:effectExtent l="0" t="0" r="0" b="0"/>
            <wp:docPr id="137343851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38518" name="Imagen 1" descr="Interfaz de usuario gráfica, Sitio web&#10;&#10;El contenido generado por IA puede ser incorrecto."/>
                    <pic:cNvPicPr/>
                  </pic:nvPicPr>
                  <pic:blipFill rotWithShape="1">
                    <a:blip r:embed="rId58"/>
                    <a:srcRect t="5081" b="13924"/>
                    <a:stretch>
                      <a:fillRect/>
                    </a:stretch>
                  </pic:blipFill>
                  <pic:spPr bwMode="auto">
                    <a:xfrm>
                      <a:off x="0" y="0"/>
                      <a:ext cx="5489575" cy="2501120"/>
                    </a:xfrm>
                    <a:prstGeom prst="rect">
                      <a:avLst/>
                    </a:prstGeom>
                    <a:ln>
                      <a:noFill/>
                    </a:ln>
                    <a:extLst>
                      <a:ext uri="{53640926-AAD7-44D8-BBD7-CCE9431645EC}">
                        <a14:shadowObscured xmlns:a14="http://schemas.microsoft.com/office/drawing/2010/main"/>
                      </a:ext>
                    </a:extLst>
                  </pic:spPr>
                </pic:pic>
              </a:graphicData>
            </a:graphic>
          </wp:inline>
        </w:drawing>
      </w:r>
      <w:r w:rsidR="00C16119">
        <w:br/>
      </w:r>
    </w:p>
    <w:p w14:paraId="0EF13EA6" w14:textId="77E36857" w:rsidR="00C16119" w:rsidRDefault="00C16119" w:rsidP="00C16119">
      <w:pPr>
        <w:pStyle w:val="Ttulo4"/>
      </w:pPr>
      <w:r>
        <w:t>4.4.5.2</w:t>
      </w:r>
      <w:r>
        <w:tab/>
      </w:r>
      <w:r w:rsidR="00B51083">
        <w:t>V</w:t>
      </w:r>
      <w:r>
        <w:t xml:space="preserve">er solo notificaciones no leídas </w:t>
      </w:r>
    </w:p>
    <w:p w14:paraId="54BCE9B2" w14:textId="6DD55EB8" w:rsidR="00C16119" w:rsidRDefault="00887E0B" w:rsidP="009352FC">
      <w:r>
        <w:rPr>
          <w:noProof/>
          <w14:ligatures w14:val="standardContextual"/>
        </w:rPr>
        <mc:AlternateContent>
          <mc:Choice Requires="wps">
            <w:drawing>
              <wp:anchor distT="0" distB="0" distL="114300" distR="114300" simplePos="0" relativeHeight="251789312" behindDoc="0" locked="0" layoutInCell="1" allowOverlap="1" wp14:anchorId="6EFB1844" wp14:editId="057ABB42">
                <wp:simplePos x="0" y="0"/>
                <wp:positionH relativeFrom="column">
                  <wp:posOffset>5060576</wp:posOffset>
                </wp:positionH>
                <wp:positionV relativeFrom="paragraph">
                  <wp:posOffset>350408</wp:posOffset>
                </wp:positionV>
                <wp:extent cx="300318" cy="170329"/>
                <wp:effectExtent l="38100" t="0" r="24130" b="58420"/>
                <wp:wrapNone/>
                <wp:docPr id="1300910299" name="Conector recto de flecha 72"/>
                <wp:cNvGraphicFramePr/>
                <a:graphic xmlns:a="http://schemas.openxmlformats.org/drawingml/2006/main">
                  <a:graphicData uri="http://schemas.microsoft.com/office/word/2010/wordprocessingShape">
                    <wps:wsp>
                      <wps:cNvCnPr/>
                      <wps:spPr>
                        <a:xfrm flipH="1">
                          <a:off x="0" y="0"/>
                          <a:ext cx="300318" cy="170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D390A4" id="Conector recto de flecha 72" o:spid="_x0000_s1026" type="#_x0000_t32" style="position:absolute;margin-left:398.45pt;margin-top:27.6pt;width:23.65pt;height:13.4pt;flip:x;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" strokecolor="#4472c4 [3204]" strokeweight=".5pt">
                <v:stroke endarrow="block" joinstyle="miter"/>
              </v:shape>
            </w:pict>
          </mc:Fallback>
        </mc:AlternateContent>
      </w:r>
      <w:r>
        <w:rPr>
          <w:noProof/>
          <w14:ligatures w14:val="standardContextual"/>
        </w:rPr>
        <w:drawing>
          <wp:anchor distT="0" distB="0" distL="114300" distR="114300" simplePos="0" relativeHeight="251788288" behindDoc="0" locked="0" layoutInCell="1" allowOverlap="1" wp14:anchorId="24C86401" wp14:editId="08BACEC7">
            <wp:simplePos x="0" y="0"/>
            <wp:positionH relativeFrom="column">
              <wp:posOffset>4347845</wp:posOffset>
            </wp:positionH>
            <wp:positionV relativeFrom="paragraph">
              <wp:posOffset>9525</wp:posOffset>
            </wp:positionV>
            <wp:extent cx="760730" cy="554990"/>
            <wp:effectExtent l="0" t="0" r="1270" b="0"/>
            <wp:wrapThrough wrapText="bothSides">
              <wp:wrapPolygon edited="0">
                <wp:start x="0" y="0"/>
                <wp:lineTo x="0" y="20760"/>
                <wp:lineTo x="21095" y="20760"/>
                <wp:lineTo x="21095" y="0"/>
                <wp:lineTo x="0" y="0"/>
              </wp:wrapPolygon>
            </wp:wrapThrough>
            <wp:docPr id="1719143289" name="Imagen 1" descr="Interfaz gráfica del desplegable &quot;Notificaciones&quot; de la barra de nav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68760" name="Imagen 1" descr="Interfaz gráfica del desplegable &quot;Notificaciones&quot; de la barra de navegador"/>
                    <pic:cNvPicPr/>
                  </pic:nvPicPr>
                  <pic:blipFill rotWithShape="1">
                    <a:blip r:embed="rId59" cstate="print">
                      <a:extLst>
                        <a:ext uri="{28A0092B-C50C-407E-A947-70E740481C1C}">
                          <a14:useLocalDpi xmlns:a14="http://schemas.microsoft.com/office/drawing/2010/main" val="0"/>
                        </a:ext>
                      </a:extLst>
                    </a:blip>
                    <a:srcRect l="62307" t="10324" r="23802" b="71643"/>
                    <a:stretch>
                      <a:fillRect/>
                    </a:stretch>
                  </pic:blipFill>
                  <pic:spPr bwMode="auto">
                    <a:xfrm>
                      <a:off x="0" y="0"/>
                      <a:ext cx="760730" cy="554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13FC">
        <w:t xml:space="preserve">La aplicación </w:t>
      </w:r>
      <w:proofErr w:type="spellStart"/>
      <w:r w:rsidR="001213FC">
        <w:t>Recipedium</w:t>
      </w:r>
      <w:proofErr w:type="spellEnd"/>
      <w:r w:rsidR="001213FC">
        <w:t xml:space="preserve"> tiene una funcionalidad que nos alerta de la existencia de notificaciones no leídas d</w:t>
      </w:r>
      <w:r w:rsidR="00C16119">
        <w:t xml:space="preserve">esde </w:t>
      </w:r>
      <w:r w:rsidR="001213FC">
        <w:t>el</w:t>
      </w:r>
      <w:r w:rsidR="00C16119">
        <w:t xml:space="preserve"> icono </w:t>
      </w:r>
      <w:r>
        <w:t xml:space="preserve">con forma de sobre </w:t>
      </w:r>
      <w:r w:rsidR="00C16119">
        <w:t>situado en margen derecho de barra de navegación</w:t>
      </w:r>
      <w:r w:rsidR="001213FC">
        <w:t xml:space="preserve">. </w:t>
      </w:r>
      <w:r>
        <w:t>Normalmente está contorneado y con el fondo transparente (véase captura lateral), pero s</w:t>
      </w:r>
      <w:r w:rsidR="001213FC">
        <w:t xml:space="preserve">i existen notificaciones nuevas que no han sido leídas, el icono del sobre se muestra rojo </w:t>
      </w:r>
      <w:r>
        <w:t>y a</w:t>
      </w:r>
      <w:r w:rsidR="001213FC">
        <w:t>l hacer clic sobre este, se accede automáticamente al listado de notificaciones no leídas, el cual se muestra con el mismo estilo de tarjeta que la opción “Ver notificaciones” (véase captura inferior).</w:t>
      </w:r>
      <w:r>
        <w:t xml:space="preserve"> Del mismo modo que el apartado anterior podemos marcar las notificaciones como leídas desde esta página.</w:t>
      </w:r>
    </w:p>
    <w:p w14:paraId="6C0931AE" w14:textId="3EA601F2" w:rsidR="001213FC" w:rsidRPr="009352FC" w:rsidRDefault="00887E0B" w:rsidP="009352FC">
      <w:r>
        <w:rPr>
          <w:noProof/>
          <w14:ligatures w14:val="standardContextual"/>
        </w:rPr>
        <mc:AlternateContent>
          <mc:Choice Requires="wps">
            <w:drawing>
              <wp:anchor distT="0" distB="0" distL="114300" distR="114300" simplePos="0" relativeHeight="251793408" behindDoc="0" locked="0" layoutInCell="1" allowOverlap="1" wp14:anchorId="6A38488A" wp14:editId="01616977">
                <wp:simplePos x="0" y="0"/>
                <wp:positionH relativeFrom="margin">
                  <wp:posOffset>1931894</wp:posOffset>
                </wp:positionH>
                <wp:positionV relativeFrom="paragraph">
                  <wp:posOffset>1406189</wp:posOffset>
                </wp:positionV>
                <wp:extent cx="1572895" cy="223520"/>
                <wp:effectExtent l="0" t="0" r="27305" b="24130"/>
                <wp:wrapNone/>
                <wp:docPr id="1899844111" name="Rectángulo 57"/>
                <wp:cNvGraphicFramePr/>
                <a:graphic xmlns:a="http://schemas.openxmlformats.org/drawingml/2006/main">
                  <a:graphicData uri="http://schemas.microsoft.com/office/word/2010/wordprocessingShape">
                    <wps:wsp>
                      <wps:cNvSpPr/>
                      <wps:spPr>
                        <a:xfrm>
                          <a:off x="0" y="0"/>
                          <a:ext cx="1572895" cy="22352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3C61E" id="Rectángulo 57" o:spid="_x0000_s1026" style="position:absolute;margin-left:152.1pt;margin-top:110.7pt;width:123.85pt;height:17.6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" filled="f" strokecolor="yellow" strokeweight="1.5pt">
                <w10:wrap anchorx="margin"/>
              </v:rect>
            </w:pict>
          </mc:Fallback>
        </mc:AlternateContent>
      </w:r>
      <w:r>
        <w:rPr>
          <w:noProof/>
          <w14:ligatures w14:val="standardContextual"/>
        </w:rPr>
        <mc:AlternateContent>
          <mc:Choice Requires="wps">
            <w:drawing>
              <wp:anchor distT="0" distB="0" distL="114300" distR="114300" simplePos="0" relativeHeight="251791360" behindDoc="0" locked="0" layoutInCell="1" allowOverlap="1" wp14:anchorId="26324104" wp14:editId="33CEF08E">
                <wp:simplePos x="0" y="0"/>
                <wp:positionH relativeFrom="column">
                  <wp:posOffset>4168588</wp:posOffset>
                </wp:positionH>
                <wp:positionV relativeFrom="paragraph">
                  <wp:posOffset>195953</wp:posOffset>
                </wp:positionV>
                <wp:extent cx="300318" cy="170329"/>
                <wp:effectExtent l="38100" t="0" r="24130" b="58420"/>
                <wp:wrapNone/>
                <wp:docPr id="591186213" name="Conector recto de flecha 72"/>
                <wp:cNvGraphicFramePr/>
                <a:graphic xmlns:a="http://schemas.openxmlformats.org/drawingml/2006/main">
                  <a:graphicData uri="http://schemas.microsoft.com/office/word/2010/wordprocessingShape">
                    <wps:wsp>
                      <wps:cNvCnPr/>
                      <wps:spPr>
                        <a:xfrm flipH="1">
                          <a:off x="0" y="0"/>
                          <a:ext cx="300318" cy="170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E76585" id="Conector recto de flecha 72" o:spid="_x0000_s1026" type="#_x0000_t32" style="position:absolute;margin-left:328.25pt;margin-top:15.45pt;width:23.65pt;height:13.4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" strokecolor="#4472c4 [3204]" strokeweight=".5pt">
                <v:stroke endarrow="block" joinstyle="miter"/>
              </v:shape>
            </w:pict>
          </mc:Fallback>
        </mc:AlternateContent>
      </w:r>
      <w:r w:rsidR="001213FC">
        <w:rPr>
          <w:noProof/>
          <w14:ligatures w14:val="standardContextual"/>
        </w:rPr>
        <w:drawing>
          <wp:inline distT="0" distB="0" distL="0" distR="0" wp14:anchorId="5F42B9FF" wp14:editId="66722C50">
            <wp:extent cx="5489346" cy="2492076"/>
            <wp:effectExtent l="0" t="0" r="0" b="3810"/>
            <wp:docPr id="1157932151" name="Imagen 1" descr="Interfaz gráfica de la página leer notificaciones donde se aprecia una tarjeta de notificación tipo y el icono de notificaciones pendientes situado en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32151" name="Imagen 1" descr="Interfaz gráfica de la página leer notificaciones donde se aprecia una tarjeta de notificación tipo y el icono de notificaciones pendientes situado en la barra de navegación."/>
                    <pic:cNvPicPr/>
                  </pic:nvPicPr>
                  <pic:blipFill rotWithShape="1">
                    <a:blip r:embed="rId60"/>
                    <a:srcRect t="6097" b="13198"/>
                    <a:stretch>
                      <a:fillRect/>
                    </a:stretch>
                  </pic:blipFill>
                  <pic:spPr bwMode="auto">
                    <a:xfrm>
                      <a:off x="0" y="0"/>
                      <a:ext cx="5489575" cy="2492180"/>
                    </a:xfrm>
                    <a:prstGeom prst="rect">
                      <a:avLst/>
                    </a:prstGeom>
                    <a:ln>
                      <a:noFill/>
                    </a:ln>
                    <a:extLst>
                      <a:ext uri="{53640926-AAD7-44D8-BBD7-CCE9431645EC}">
                        <a14:shadowObscured xmlns:a14="http://schemas.microsoft.com/office/drawing/2010/main"/>
                      </a:ext>
                    </a:extLst>
                  </pic:spPr>
                </pic:pic>
              </a:graphicData>
            </a:graphic>
          </wp:inline>
        </w:drawing>
      </w:r>
    </w:p>
    <w:p w14:paraId="701EABA1" w14:textId="77777777" w:rsidR="00887E0B" w:rsidRDefault="00887E0B">
      <w:pPr>
        <w:spacing w:after="160" w:line="259" w:lineRule="auto"/>
        <w:rPr>
          <w:rFonts w:asciiTheme="majorHAnsi" w:eastAsiaTheme="majorEastAsia" w:hAnsiTheme="majorHAnsi" w:cstheme="majorBidi"/>
          <w:color w:val="404040" w:themeColor="text1" w:themeTint="BF"/>
          <w:sz w:val="26"/>
          <w:szCs w:val="26"/>
        </w:rPr>
      </w:pPr>
      <w:r>
        <w:br w:type="page"/>
      </w:r>
    </w:p>
    <w:p w14:paraId="7A83AEF5" w14:textId="2548ACEC" w:rsidR="009352FC" w:rsidRDefault="005959A5" w:rsidP="009352FC">
      <w:pPr>
        <w:pStyle w:val="Ttulo3"/>
      </w:pPr>
      <w:bookmarkStart w:id="27" w:name="_Toc200896276"/>
      <w:r>
        <w:lastRenderedPageBreak/>
        <w:t>4.4.6</w:t>
      </w:r>
      <w:r>
        <w:tab/>
      </w:r>
      <w:r w:rsidR="009352FC">
        <w:t>Enviar notificaciones</w:t>
      </w:r>
      <w:r>
        <w:t>/mensajes</w:t>
      </w:r>
      <w:bookmarkEnd w:id="27"/>
    </w:p>
    <w:p w14:paraId="44E749D6" w14:textId="63AB2DC8" w:rsidR="00887E0B" w:rsidRDefault="00887E0B" w:rsidP="00887E0B">
      <w:r>
        <w:t>Para enviar una notificación, solo hemos de hacer clic en el enlace “nueva notificación” del menú desplegable “Notificaciones” situado en la barra de navegación (véase captura inferior).</w:t>
      </w:r>
    </w:p>
    <w:p w14:paraId="2FA9B103" w14:textId="3D47BD0D" w:rsidR="00887E0B" w:rsidRDefault="00887E0B" w:rsidP="00887E0B">
      <w:r>
        <w:rPr>
          <w:noProof/>
          <w14:ligatures w14:val="standardContextual"/>
        </w:rPr>
        <mc:AlternateContent>
          <mc:Choice Requires="wps">
            <w:drawing>
              <wp:anchor distT="0" distB="0" distL="114300" distR="114300" simplePos="0" relativeHeight="251795456" behindDoc="0" locked="0" layoutInCell="1" allowOverlap="1" wp14:anchorId="042C73EB" wp14:editId="6FD50F2E">
                <wp:simplePos x="0" y="0"/>
                <wp:positionH relativeFrom="page">
                  <wp:posOffset>3733613</wp:posOffset>
                </wp:positionH>
                <wp:positionV relativeFrom="paragraph">
                  <wp:posOffset>355077</wp:posOffset>
                </wp:positionV>
                <wp:extent cx="626335" cy="223557"/>
                <wp:effectExtent l="0" t="0" r="21590" b="24130"/>
                <wp:wrapNone/>
                <wp:docPr id="1463589262" name="Rectángulo 57"/>
                <wp:cNvGraphicFramePr/>
                <a:graphic xmlns:a="http://schemas.openxmlformats.org/drawingml/2006/main">
                  <a:graphicData uri="http://schemas.microsoft.com/office/word/2010/wordprocessingShape">
                    <wps:wsp>
                      <wps:cNvSpPr/>
                      <wps:spPr>
                        <a:xfrm>
                          <a:off x="0" y="0"/>
                          <a:ext cx="626335" cy="22355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404D1" id="Rectángulo 57" o:spid="_x0000_s1026" style="position:absolute;margin-left:294pt;margin-top:27.95pt;width:49.3pt;height:17.6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" filled="f" strokecolor="yellow" strokeweight="1.5pt">
                <w10:wrap anchorx="page"/>
              </v:rect>
            </w:pict>
          </mc:Fallback>
        </mc:AlternateContent>
      </w:r>
      <w:r>
        <w:rPr>
          <w:noProof/>
          <w14:ligatures w14:val="standardContextual"/>
        </w:rPr>
        <w:drawing>
          <wp:inline distT="0" distB="0" distL="0" distR="0" wp14:anchorId="3DEE90A0" wp14:editId="7ACB4E07">
            <wp:extent cx="5489296" cy="2514600"/>
            <wp:effectExtent l="0" t="0" r="0" b="0"/>
            <wp:docPr id="1225897405" name="Imagen 1" descr="Interfaz gráfica del desplegable &quot;Notificacione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97405" name="Imagen 1" descr="Interfaz gráfica del desplegable &quot;Notificaciones&quot; de la barra de navegación."/>
                    <pic:cNvPicPr/>
                  </pic:nvPicPr>
                  <pic:blipFill rotWithShape="1">
                    <a:blip r:embed="rId61"/>
                    <a:srcRect t="4354" b="14211"/>
                    <a:stretch>
                      <a:fillRect/>
                    </a:stretch>
                  </pic:blipFill>
                  <pic:spPr bwMode="auto">
                    <a:xfrm>
                      <a:off x="0" y="0"/>
                      <a:ext cx="5489575" cy="2514728"/>
                    </a:xfrm>
                    <a:prstGeom prst="rect">
                      <a:avLst/>
                    </a:prstGeom>
                    <a:ln>
                      <a:noFill/>
                    </a:ln>
                    <a:extLst>
                      <a:ext uri="{53640926-AAD7-44D8-BBD7-CCE9431645EC}">
                        <a14:shadowObscured xmlns:a14="http://schemas.microsoft.com/office/drawing/2010/main"/>
                      </a:ext>
                    </a:extLst>
                  </pic:spPr>
                </pic:pic>
              </a:graphicData>
            </a:graphic>
          </wp:inline>
        </w:drawing>
      </w:r>
    </w:p>
    <w:p w14:paraId="6F49A10F" w14:textId="350C8FED" w:rsidR="00887E0B" w:rsidRDefault="00887E0B" w:rsidP="00887E0B">
      <w:r>
        <w:t xml:space="preserve">Automáticamente seremos redirigidos a la página correspondiente para crear una notificación. En ella podemos apreciar que nos permite introducir el nombre del Destinatario o </w:t>
      </w:r>
      <w:r w:rsidR="00A527EE">
        <w:t>“</w:t>
      </w:r>
      <w:proofErr w:type="spellStart"/>
      <w:r>
        <w:t>admin</w:t>
      </w:r>
      <w:proofErr w:type="spellEnd"/>
      <w:r w:rsidR="00A527EE">
        <w:t>”</w:t>
      </w:r>
      <w:r>
        <w:t xml:space="preserve"> si queremos enviarla a todos los administradores de la aplicación</w:t>
      </w:r>
      <w:r w:rsidR="00A527EE">
        <w:t>, el otro campo nos permite escribir el mensaje que queremos enviar. Una vez rellenos ambos campos solo hemos de hacer clic en el botón “Enviar Notificación” (véase captura inferior).</w:t>
      </w:r>
    </w:p>
    <w:p w14:paraId="060119B2" w14:textId="2D3B58E2" w:rsidR="00887E0B" w:rsidRDefault="00845CAA" w:rsidP="00887E0B">
      <w:r>
        <w:rPr>
          <w:noProof/>
          <w14:ligatures w14:val="standardContextual"/>
        </w:rPr>
        <mc:AlternateContent>
          <mc:Choice Requires="wps">
            <w:drawing>
              <wp:anchor distT="0" distB="0" distL="114300" distR="114300" simplePos="0" relativeHeight="251797504" behindDoc="0" locked="0" layoutInCell="1" allowOverlap="1" wp14:anchorId="58CDB436" wp14:editId="3CE234ED">
                <wp:simplePos x="0" y="0"/>
                <wp:positionH relativeFrom="page">
                  <wp:posOffset>2943225</wp:posOffset>
                </wp:positionH>
                <wp:positionV relativeFrom="paragraph">
                  <wp:posOffset>1685290</wp:posOffset>
                </wp:positionV>
                <wp:extent cx="1519238" cy="223557"/>
                <wp:effectExtent l="0" t="0" r="24130" b="24130"/>
                <wp:wrapNone/>
                <wp:docPr id="366987752" name="Rectángulo 57"/>
                <wp:cNvGraphicFramePr/>
                <a:graphic xmlns:a="http://schemas.openxmlformats.org/drawingml/2006/main">
                  <a:graphicData uri="http://schemas.microsoft.com/office/word/2010/wordprocessingShape">
                    <wps:wsp>
                      <wps:cNvSpPr/>
                      <wps:spPr>
                        <a:xfrm>
                          <a:off x="0" y="0"/>
                          <a:ext cx="1519238" cy="22355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12360" id="Rectángulo 57" o:spid="_x0000_s1026" style="position:absolute;margin-left:231.75pt;margin-top:132.7pt;width:119.65pt;height:17.6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" filled="f" strokecolor="yellow" strokeweight="1.5pt">
                <w10:wrap anchorx="page"/>
              </v:rect>
            </w:pict>
          </mc:Fallback>
        </mc:AlternateContent>
      </w:r>
      <w:r w:rsidR="00887E0B">
        <w:rPr>
          <w:noProof/>
          <w14:ligatures w14:val="standardContextual"/>
        </w:rPr>
        <w:drawing>
          <wp:inline distT="0" distB="0" distL="0" distR="0" wp14:anchorId="53E76F37" wp14:editId="0CB1AAF9">
            <wp:extent cx="5489298" cy="1936377"/>
            <wp:effectExtent l="0" t="0" r="0" b="6985"/>
            <wp:docPr id="2133922392" name="Imagen 1" descr="Interfaz gráfica de la página de creación de 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22392" name="Imagen 1" descr="Interfaz gráfica de la página de creación de notificaciones"/>
                    <pic:cNvPicPr/>
                  </pic:nvPicPr>
                  <pic:blipFill rotWithShape="1">
                    <a:blip r:embed="rId62"/>
                    <a:srcRect t="4354" b="32936"/>
                    <a:stretch>
                      <a:fillRect/>
                    </a:stretch>
                  </pic:blipFill>
                  <pic:spPr bwMode="auto">
                    <a:xfrm>
                      <a:off x="0" y="0"/>
                      <a:ext cx="5489575" cy="1936475"/>
                    </a:xfrm>
                    <a:prstGeom prst="rect">
                      <a:avLst/>
                    </a:prstGeom>
                    <a:ln>
                      <a:noFill/>
                    </a:ln>
                    <a:extLst>
                      <a:ext uri="{53640926-AAD7-44D8-BBD7-CCE9431645EC}">
                        <a14:shadowObscured xmlns:a14="http://schemas.microsoft.com/office/drawing/2010/main"/>
                      </a:ext>
                    </a:extLst>
                  </pic:spPr>
                </pic:pic>
              </a:graphicData>
            </a:graphic>
          </wp:inline>
        </w:drawing>
      </w:r>
    </w:p>
    <w:p w14:paraId="10030CEF" w14:textId="3F2819FB" w:rsidR="00845CAA" w:rsidRDefault="00845CAA" w:rsidP="00887E0B">
      <w:r>
        <w:t>Una vez enviada la notificación, nos aparecerá el mensaje de éxito debajo del botón de envío (véase captura inferior).</w:t>
      </w:r>
    </w:p>
    <w:p w14:paraId="6529FA2C" w14:textId="0D307041" w:rsidR="00845CAA" w:rsidRPr="00887E0B" w:rsidRDefault="00845CAA" w:rsidP="00887E0B">
      <w:r>
        <w:rPr>
          <w:noProof/>
          <w14:ligatures w14:val="standardContextual"/>
        </w:rPr>
        <mc:AlternateContent>
          <mc:Choice Requires="wps">
            <w:drawing>
              <wp:anchor distT="0" distB="0" distL="114300" distR="114300" simplePos="0" relativeHeight="251798528" behindDoc="0" locked="0" layoutInCell="1" allowOverlap="1" wp14:anchorId="164F2ECE" wp14:editId="36A64F2D">
                <wp:simplePos x="0" y="0"/>
                <wp:positionH relativeFrom="column">
                  <wp:posOffset>-157162</wp:posOffset>
                </wp:positionH>
                <wp:positionV relativeFrom="paragraph">
                  <wp:posOffset>758825</wp:posOffset>
                </wp:positionV>
                <wp:extent cx="223837" cy="166688"/>
                <wp:effectExtent l="0" t="0" r="81280" b="62230"/>
                <wp:wrapNone/>
                <wp:docPr id="1831517814" name="Conector recto de flecha 73"/>
                <wp:cNvGraphicFramePr/>
                <a:graphic xmlns:a="http://schemas.openxmlformats.org/drawingml/2006/main">
                  <a:graphicData uri="http://schemas.microsoft.com/office/word/2010/wordprocessingShape">
                    <wps:wsp>
                      <wps:cNvCnPr/>
                      <wps:spPr>
                        <a:xfrm>
                          <a:off x="0" y="0"/>
                          <a:ext cx="223837" cy="166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2386F5" id="Conector recto de flecha 73" o:spid="_x0000_s1026" type="#_x0000_t32" style="position:absolute;margin-left:-12.35pt;margin-top:59.75pt;width:17.6pt;height:13.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" strokecolor="#4472c4 [3204]" strokeweight=".5pt">
                <v:stroke endarrow="block" joinstyle="miter"/>
              </v:shape>
            </w:pict>
          </mc:Fallback>
        </mc:AlternateContent>
      </w:r>
      <w:r>
        <w:rPr>
          <w:noProof/>
          <w14:ligatures w14:val="standardContextual"/>
        </w:rPr>
        <w:drawing>
          <wp:inline distT="0" distB="0" distL="0" distR="0" wp14:anchorId="304F0C4A" wp14:editId="19D49078">
            <wp:extent cx="1497106" cy="1029970"/>
            <wp:effectExtent l="0" t="0" r="8255" b="0"/>
            <wp:docPr id="274153988" name="Imagen 1" descr="captura de notificación enviada correct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53988" name="Imagen 1" descr="captura de notificación enviada correctamente"/>
                    <pic:cNvPicPr/>
                  </pic:nvPicPr>
                  <pic:blipFill rotWithShape="1">
                    <a:blip r:embed="rId63"/>
                    <a:srcRect l="35935" t="34552" r="36772" b="32068"/>
                    <a:stretch>
                      <a:fillRect/>
                    </a:stretch>
                  </pic:blipFill>
                  <pic:spPr bwMode="auto">
                    <a:xfrm>
                      <a:off x="0" y="0"/>
                      <a:ext cx="1498269" cy="1030770"/>
                    </a:xfrm>
                    <a:prstGeom prst="rect">
                      <a:avLst/>
                    </a:prstGeom>
                    <a:ln>
                      <a:noFill/>
                    </a:ln>
                    <a:extLst>
                      <a:ext uri="{53640926-AAD7-44D8-BBD7-CCE9431645EC}">
                        <a14:shadowObscured xmlns:a14="http://schemas.microsoft.com/office/drawing/2010/main"/>
                      </a:ext>
                    </a:extLst>
                  </pic:spPr>
                </pic:pic>
              </a:graphicData>
            </a:graphic>
          </wp:inline>
        </w:drawing>
      </w:r>
    </w:p>
    <w:p w14:paraId="67CF44AA" w14:textId="77777777" w:rsidR="00C3158B" w:rsidRDefault="00C3158B">
      <w:pPr>
        <w:spacing w:after="160" w:line="259" w:lineRule="auto"/>
        <w:rPr>
          <w:rFonts w:asciiTheme="majorHAnsi" w:eastAsiaTheme="majorEastAsia" w:hAnsiTheme="majorHAnsi" w:cstheme="majorBidi"/>
          <w:color w:val="2F5496" w:themeColor="accent1" w:themeShade="BF"/>
          <w:sz w:val="36"/>
          <w:szCs w:val="36"/>
        </w:rPr>
      </w:pPr>
      <w:r>
        <w:br w:type="page"/>
      </w:r>
    </w:p>
    <w:p w14:paraId="2746CBCE" w14:textId="11223170" w:rsidR="00FB4A15" w:rsidRPr="00FB4A15" w:rsidRDefault="00FC0B3F" w:rsidP="00FB4A15">
      <w:pPr>
        <w:pStyle w:val="Ttulo1"/>
      </w:pPr>
      <w:bookmarkStart w:id="28" w:name="_Toc200896277"/>
      <w:r>
        <w:lastRenderedPageBreak/>
        <w:t xml:space="preserve">5 </w:t>
      </w:r>
      <w:proofErr w:type="gramStart"/>
      <w:r w:rsidR="00FB4A15" w:rsidRPr="00FB4A15">
        <w:t>Funcionalidades</w:t>
      </w:r>
      <w:proofErr w:type="gramEnd"/>
      <w:r w:rsidR="00FB4A15" w:rsidRPr="00FB4A15">
        <w:t xml:space="preserve"> para administradores</w:t>
      </w:r>
      <w:bookmarkEnd w:id="28"/>
    </w:p>
    <w:p w14:paraId="7CA26893" w14:textId="307AEF50" w:rsidR="00C56CCA" w:rsidRDefault="006C551F" w:rsidP="00C56CCA">
      <w:r>
        <w:t>Las funcionalidades de los administradores difieren en algunas opciones de las de los usuarios tipo cliente, por lo que pasamos a describirlas y en aquellas que sean idénticas a las del usuario tipo cliente se redirigirá a ese apartado.</w:t>
      </w:r>
    </w:p>
    <w:p w14:paraId="5A502B25" w14:textId="6AE953F7" w:rsidR="00FB4A15" w:rsidRPr="00FB4A15" w:rsidRDefault="00FC0B3F" w:rsidP="00FB4A15">
      <w:pPr>
        <w:pStyle w:val="Ttulo2"/>
      </w:pPr>
      <w:bookmarkStart w:id="29" w:name="_Toc200896278"/>
      <w:r>
        <w:t>5.</w:t>
      </w:r>
      <w:r w:rsidR="00FB4A15" w:rsidRPr="00FB4A15">
        <w:t>1 Gestión de usuarios</w:t>
      </w:r>
      <w:bookmarkEnd w:id="29"/>
    </w:p>
    <w:p w14:paraId="509418F6" w14:textId="5C7581E0" w:rsidR="00FB4A15" w:rsidRDefault="006C551F" w:rsidP="00FB4A15">
      <w:pPr>
        <w:pStyle w:val="Ttulo3"/>
      </w:pPr>
      <w:bookmarkStart w:id="30" w:name="_Toc200896279"/>
      <w:r>
        <w:t>5.1.1</w:t>
      </w:r>
      <w:r>
        <w:tab/>
      </w:r>
      <w:r w:rsidR="00FB4A15" w:rsidRPr="00FB4A15">
        <w:t>Ver listado de usuarios registrados.</w:t>
      </w:r>
      <w:bookmarkEnd w:id="30"/>
    </w:p>
    <w:p w14:paraId="79DB3EF0" w14:textId="6D8FCE4C" w:rsidR="006C551F" w:rsidRDefault="006C551F" w:rsidP="006C551F">
      <w:r>
        <w:t>Para ver el listado con todos los usuarios registrados, solo se ha de hacer clic en “Ver Usuarios” del menú desplegable “Usuarios</w:t>
      </w:r>
      <w:r w:rsidR="00237653">
        <w:t>”</w:t>
      </w:r>
      <w:r>
        <w:t xml:space="preserve"> situado en la barra de navega</w:t>
      </w:r>
      <w:r w:rsidR="001C52F4">
        <w:t>ción</w:t>
      </w:r>
      <w:r>
        <w:t xml:space="preserve"> (véase captura inferior).</w:t>
      </w:r>
    </w:p>
    <w:p w14:paraId="2F0791B7" w14:textId="6962D046" w:rsidR="006C551F" w:rsidRDefault="00447429" w:rsidP="006C551F">
      <w:r>
        <w:rPr>
          <w:noProof/>
          <w14:ligatures w14:val="standardContextual"/>
        </w:rPr>
        <mc:AlternateContent>
          <mc:Choice Requires="wps">
            <w:drawing>
              <wp:anchor distT="0" distB="0" distL="114300" distR="114300" simplePos="0" relativeHeight="251800576" behindDoc="0" locked="0" layoutInCell="1" allowOverlap="1" wp14:anchorId="0EDD0205" wp14:editId="5137D53D">
                <wp:simplePos x="0" y="0"/>
                <wp:positionH relativeFrom="page">
                  <wp:posOffset>3157538</wp:posOffset>
                </wp:positionH>
                <wp:positionV relativeFrom="paragraph">
                  <wp:posOffset>1266825</wp:posOffset>
                </wp:positionV>
                <wp:extent cx="626335" cy="223557"/>
                <wp:effectExtent l="0" t="0" r="21590" b="24130"/>
                <wp:wrapNone/>
                <wp:docPr id="700760924" name="Rectángulo 57"/>
                <wp:cNvGraphicFramePr/>
                <a:graphic xmlns:a="http://schemas.openxmlformats.org/drawingml/2006/main">
                  <a:graphicData uri="http://schemas.microsoft.com/office/word/2010/wordprocessingShape">
                    <wps:wsp>
                      <wps:cNvSpPr/>
                      <wps:spPr>
                        <a:xfrm>
                          <a:off x="0" y="0"/>
                          <a:ext cx="626335" cy="22355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2B723" id="Rectángulo 57" o:spid="_x0000_s1026" style="position:absolute;margin-left:248.65pt;margin-top:99.75pt;width:49.3pt;height:17.6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" filled="f" strokecolor="yellow" strokeweight="1.5pt">
                <w10:wrap anchorx="page"/>
              </v:rect>
            </w:pict>
          </mc:Fallback>
        </mc:AlternateContent>
      </w:r>
      <w:r>
        <w:rPr>
          <w:noProof/>
          <w14:ligatures w14:val="standardContextual"/>
        </w:rPr>
        <w:drawing>
          <wp:inline distT="0" distB="0" distL="0" distR="0" wp14:anchorId="6F803877" wp14:editId="5FADA119">
            <wp:extent cx="5489575" cy="2505075"/>
            <wp:effectExtent l="0" t="0" r="0" b="9525"/>
            <wp:docPr id="551652700" name="Imagen 1" descr="Interfaz gráfica del desplegable &quot;Usuario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52700" name="Imagen 1" descr="Interfaz gráfica del desplegable &quot;Usuarios&quot; de la barra de navegación."/>
                    <pic:cNvPicPr/>
                  </pic:nvPicPr>
                  <pic:blipFill rotWithShape="1">
                    <a:blip r:embed="rId64"/>
                    <a:srcRect t="4935" b="13942"/>
                    <a:stretch>
                      <a:fillRect/>
                    </a:stretch>
                  </pic:blipFill>
                  <pic:spPr bwMode="auto">
                    <a:xfrm>
                      <a:off x="0" y="0"/>
                      <a:ext cx="5489575" cy="2505075"/>
                    </a:xfrm>
                    <a:prstGeom prst="rect">
                      <a:avLst/>
                    </a:prstGeom>
                    <a:ln>
                      <a:noFill/>
                    </a:ln>
                    <a:extLst>
                      <a:ext uri="{53640926-AAD7-44D8-BBD7-CCE9431645EC}">
                        <a14:shadowObscured xmlns:a14="http://schemas.microsoft.com/office/drawing/2010/main"/>
                      </a:ext>
                    </a:extLst>
                  </pic:spPr>
                </pic:pic>
              </a:graphicData>
            </a:graphic>
          </wp:inline>
        </w:drawing>
      </w:r>
    </w:p>
    <w:p w14:paraId="54E09869" w14:textId="1C8FF71C" w:rsidR="00447429" w:rsidRDefault="00237653" w:rsidP="006C551F">
      <w:r>
        <w:t xml:space="preserve">Automáticamente se redirigirá a la página que muestra </w:t>
      </w:r>
      <w:r w:rsidR="00902E0F">
        <w:t xml:space="preserve">una barra de búsqueda por nombre de usuario y </w:t>
      </w:r>
      <w:r>
        <w:t xml:space="preserve">el listado con todos los usuarios registrados en la plataforma en formato de tarjetas con sus datos correspondientes (véase captura inferior). </w:t>
      </w:r>
    </w:p>
    <w:p w14:paraId="1A5A6E8E" w14:textId="582B3645" w:rsidR="00237653" w:rsidRDefault="00902E0F" w:rsidP="006C551F">
      <w:r>
        <w:rPr>
          <w:noProof/>
          <w14:ligatures w14:val="standardContextual"/>
        </w:rPr>
        <mc:AlternateContent>
          <mc:Choice Requires="wps">
            <w:drawing>
              <wp:anchor distT="0" distB="0" distL="114300" distR="114300" simplePos="0" relativeHeight="251803648" behindDoc="0" locked="0" layoutInCell="1" allowOverlap="1" wp14:anchorId="0CCDCACA" wp14:editId="0226F9BC">
                <wp:simplePos x="0" y="0"/>
                <wp:positionH relativeFrom="column">
                  <wp:posOffset>1009650</wp:posOffset>
                </wp:positionH>
                <wp:positionV relativeFrom="paragraph">
                  <wp:posOffset>725805</wp:posOffset>
                </wp:positionV>
                <wp:extent cx="304800" cy="234950"/>
                <wp:effectExtent l="0" t="0" r="76200" b="50800"/>
                <wp:wrapNone/>
                <wp:docPr id="1778501529" name="Conector recto de flecha 74"/>
                <wp:cNvGraphicFramePr/>
                <a:graphic xmlns:a="http://schemas.openxmlformats.org/drawingml/2006/main">
                  <a:graphicData uri="http://schemas.microsoft.com/office/word/2010/wordprocessingShape">
                    <wps:wsp>
                      <wps:cNvCnPr/>
                      <wps:spPr>
                        <a:xfrm>
                          <a:off x="0" y="0"/>
                          <a:ext cx="30480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D565DA" id="Conector recto de flecha 74" o:spid="_x0000_s1026" type="#_x0000_t32" style="position:absolute;margin-left:79.5pt;margin-top:57.15pt;width:24pt;height:18.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" strokecolor="#4472c4 [3204]" strokeweight=".5pt">
                <v:stroke endarrow="block" joinstyle="miter"/>
              </v:shape>
            </w:pict>
          </mc:Fallback>
        </mc:AlternateContent>
      </w:r>
      <w:r w:rsidR="00237653">
        <w:rPr>
          <w:noProof/>
          <w14:ligatures w14:val="standardContextual"/>
        </w:rPr>
        <mc:AlternateContent>
          <mc:Choice Requires="wps">
            <w:drawing>
              <wp:anchor distT="0" distB="0" distL="114300" distR="114300" simplePos="0" relativeHeight="251802624" behindDoc="0" locked="0" layoutInCell="1" allowOverlap="1" wp14:anchorId="018F0F63" wp14:editId="2E145322">
                <wp:simplePos x="0" y="0"/>
                <wp:positionH relativeFrom="page">
                  <wp:posOffset>2943225</wp:posOffset>
                </wp:positionH>
                <wp:positionV relativeFrom="paragraph">
                  <wp:posOffset>1854518</wp:posOffset>
                </wp:positionV>
                <wp:extent cx="1562100" cy="366712"/>
                <wp:effectExtent l="0" t="0" r="19050" b="14605"/>
                <wp:wrapNone/>
                <wp:docPr id="1983875412" name="Rectángulo 57"/>
                <wp:cNvGraphicFramePr/>
                <a:graphic xmlns:a="http://schemas.openxmlformats.org/drawingml/2006/main">
                  <a:graphicData uri="http://schemas.microsoft.com/office/word/2010/wordprocessingShape">
                    <wps:wsp>
                      <wps:cNvSpPr/>
                      <wps:spPr>
                        <a:xfrm>
                          <a:off x="0" y="0"/>
                          <a:ext cx="1562100" cy="366712"/>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AAD36" id="Rectángulo 57" o:spid="_x0000_s1026" style="position:absolute;margin-left:231.75pt;margin-top:146.05pt;width:123pt;height:28.85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" filled="f" strokecolor="yellow" strokeweight="1.5pt">
                <w10:wrap anchorx="page"/>
              </v:rect>
            </w:pict>
          </mc:Fallback>
        </mc:AlternateContent>
      </w:r>
      <w:r w:rsidR="00237653">
        <w:rPr>
          <w:noProof/>
          <w14:ligatures w14:val="standardContextual"/>
        </w:rPr>
        <w:drawing>
          <wp:inline distT="0" distB="0" distL="0" distR="0" wp14:anchorId="759F2243" wp14:editId="4A7085E1">
            <wp:extent cx="5488979" cy="2486025"/>
            <wp:effectExtent l="0" t="0" r="0" b="0"/>
            <wp:docPr id="1038733424" name="Imagen 1" descr="Interfaz gráfica de la página &quot;ver usuario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33424" name="Imagen 1" descr="Interfaz gráfica de la página &quot;ver usuarios&quot;"/>
                    <pic:cNvPicPr/>
                  </pic:nvPicPr>
                  <pic:blipFill rotWithShape="1">
                    <a:blip r:embed="rId65"/>
                    <a:srcRect t="5398" b="14087"/>
                    <a:stretch>
                      <a:fillRect/>
                    </a:stretch>
                  </pic:blipFill>
                  <pic:spPr bwMode="auto">
                    <a:xfrm>
                      <a:off x="0" y="0"/>
                      <a:ext cx="5489575" cy="2486295"/>
                    </a:xfrm>
                    <a:prstGeom prst="rect">
                      <a:avLst/>
                    </a:prstGeom>
                    <a:ln>
                      <a:noFill/>
                    </a:ln>
                    <a:extLst>
                      <a:ext uri="{53640926-AAD7-44D8-BBD7-CCE9431645EC}">
                        <a14:shadowObscured xmlns:a14="http://schemas.microsoft.com/office/drawing/2010/main"/>
                      </a:ext>
                    </a:extLst>
                  </pic:spPr>
                </pic:pic>
              </a:graphicData>
            </a:graphic>
          </wp:inline>
        </w:drawing>
      </w:r>
    </w:p>
    <w:p w14:paraId="626017DF" w14:textId="2C4753E0" w:rsidR="00237653" w:rsidRPr="006C551F" w:rsidRDefault="00237653" w:rsidP="006C551F">
      <w:r>
        <w:t>Además, cada tarjeta contiene dos botones para poder “Modificar” o “Eliminar” usuarios (véase captura superior).</w:t>
      </w:r>
    </w:p>
    <w:p w14:paraId="5C8E6C22" w14:textId="549753FA" w:rsidR="00FB4A15" w:rsidRDefault="00902E0F" w:rsidP="00FB4A15">
      <w:pPr>
        <w:pStyle w:val="Ttulo3"/>
      </w:pPr>
      <w:bookmarkStart w:id="31" w:name="_Toc200896280"/>
      <w:r>
        <w:t>5.1.2</w:t>
      </w:r>
      <w:r>
        <w:tab/>
      </w:r>
      <w:r w:rsidR="00FB4A15" w:rsidRPr="00FB4A15">
        <w:t>Editar información de usuarios.</w:t>
      </w:r>
      <w:bookmarkEnd w:id="31"/>
    </w:p>
    <w:p w14:paraId="5E8215BC" w14:textId="015631AF" w:rsidR="00902E0F" w:rsidRDefault="00902E0F" w:rsidP="00902E0F">
      <w:r>
        <w:t xml:space="preserve">Para </w:t>
      </w:r>
      <w:r w:rsidR="000D6C0E">
        <w:t xml:space="preserve">acceder al formulario de </w:t>
      </w:r>
      <w:r>
        <w:t>edi</w:t>
      </w:r>
      <w:r w:rsidR="000D6C0E">
        <w:t>ción</w:t>
      </w:r>
      <w:r>
        <w:t>/modifica</w:t>
      </w:r>
      <w:r w:rsidR="000D6C0E">
        <w:t xml:space="preserve">ción de </w:t>
      </w:r>
      <w:r>
        <w:t xml:space="preserve">datos de un usuario, tenemos dos </w:t>
      </w:r>
      <w:r w:rsidR="000D6C0E">
        <w:t xml:space="preserve">rutas </w:t>
      </w:r>
      <w:r>
        <w:t>posibles:</w:t>
      </w:r>
    </w:p>
    <w:p w14:paraId="1EDF81AB" w14:textId="64972AFA" w:rsidR="00902E0F" w:rsidRDefault="00902E0F" w:rsidP="00902E0F">
      <w:pPr>
        <w:pStyle w:val="Ttulo4"/>
      </w:pPr>
      <w:r w:rsidRPr="00902E0F">
        <w:rPr>
          <w:noProof/>
        </w:rPr>
        <w:lastRenderedPageBreak/>
        <w:drawing>
          <wp:anchor distT="0" distB="0" distL="114300" distR="114300" simplePos="0" relativeHeight="251617277" behindDoc="0" locked="0" layoutInCell="1" allowOverlap="1" wp14:anchorId="27AD3800" wp14:editId="7FCE6BF9">
            <wp:simplePos x="0" y="0"/>
            <wp:positionH relativeFrom="column">
              <wp:posOffset>3562350</wp:posOffset>
            </wp:positionH>
            <wp:positionV relativeFrom="paragraph">
              <wp:posOffset>4445</wp:posOffset>
            </wp:positionV>
            <wp:extent cx="1892300" cy="1278255"/>
            <wp:effectExtent l="0" t="0" r="0" b="0"/>
            <wp:wrapThrough wrapText="bothSides">
              <wp:wrapPolygon edited="0">
                <wp:start x="0" y="0"/>
                <wp:lineTo x="0" y="21246"/>
                <wp:lineTo x="21310" y="21246"/>
                <wp:lineTo x="21310" y="0"/>
                <wp:lineTo x="0" y="0"/>
              </wp:wrapPolygon>
            </wp:wrapThrough>
            <wp:docPr id="529166873" name="Imagen 1" descr="Imagen de la tarjeta que muestra cada usuario con sus datos correspondientes y los botones &quot;Midifcar&quot; y &quot;Elimina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6873" name="Imagen 1" descr="Imagen de la tarjeta que muestra cada usuario con sus datos correspondientes y los botones &quot;Midifcar&quot; y &quot;Eliminar&quo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92300" cy="1278255"/>
                    </a:xfrm>
                    <a:prstGeom prst="rect">
                      <a:avLst/>
                    </a:prstGeom>
                  </pic:spPr>
                </pic:pic>
              </a:graphicData>
            </a:graphic>
            <wp14:sizeRelH relativeFrom="page">
              <wp14:pctWidth>0</wp14:pctWidth>
            </wp14:sizeRelH>
            <wp14:sizeRelV relativeFrom="page">
              <wp14:pctHeight>0</wp14:pctHeight>
            </wp14:sizeRelV>
          </wp:anchor>
        </w:drawing>
      </w:r>
      <w:r>
        <w:t>5.1.2.1 desde el listado de usuarios</w:t>
      </w:r>
    </w:p>
    <w:p w14:paraId="4201C4F8" w14:textId="52162576" w:rsidR="00902E0F" w:rsidRDefault="00902E0F" w:rsidP="00902E0F">
      <w:r>
        <w:rPr>
          <w:noProof/>
          <w14:ligatures w14:val="standardContextual"/>
        </w:rPr>
        <mc:AlternateContent>
          <mc:Choice Requires="wps">
            <w:drawing>
              <wp:anchor distT="0" distB="0" distL="114300" distR="114300" simplePos="0" relativeHeight="251805696" behindDoc="0" locked="0" layoutInCell="1" allowOverlap="1" wp14:anchorId="7DDD4C92" wp14:editId="2F01825F">
                <wp:simplePos x="0" y="0"/>
                <wp:positionH relativeFrom="page">
                  <wp:posOffset>4533900</wp:posOffset>
                </wp:positionH>
                <wp:positionV relativeFrom="paragraph">
                  <wp:posOffset>714375</wp:posOffset>
                </wp:positionV>
                <wp:extent cx="1955800" cy="194945"/>
                <wp:effectExtent l="0" t="0" r="25400" b="14605"/>
                <wp:wrapNone/>
                <wp:docPr id="209669110" name="Rectángulo 57"/>
                <wp:cNvGraphicFramePr/>
                <a:graphic xmlns:a="http://schemas.openxmlformats.org/drawingml/2006/main">
                  <a:graphicData uri="http://schemas.microsoft.com/office/word/2010/wordprocessingShape">
                    <wps:wsp>
                      <wps:cNvSpPr/>
                      <wps:spPr>
                        <a:xfrm>
                          <a:off x="0" y="0"/>
                          <a:ext cx="1955800" cy="19494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6CF7E" id="Rectángulo 57" o:spid="_x0000_s1026" style="position:absolute;margin-left:357pt;margin-top:56.25pt;width:154pt;height:15.35pt;z-index:251805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" filled="f" strokecolor="yellow" strokeweight="1.5pt">
                <w10:wrap anchorx="page"/>
              </v:rect>
            </w:pict>
          </mc:Fallback>
        </mc:AlternateContent>
      </w:r>
      <w:r>
        <w:t xml:space="preserve">Como acabamos de ver, desde el propio listado de usuarios se permite la modificación de datos de estos, solo hemos de hacer clic en el botón “Modificar” de la tarjeta correspondiente al usuario objetivo de la acción (véase captura lateral. </w:t>
      </w:r>
    </w:p>
    <w:p w14:paraId="2AE283AA" w14:textId="12E40108" w:rsidR="00902E0F" w:rsidRDefault="00902E0F" w:rsidP="00902E0F"/>
    <w:p w14:paraId="1A0EF6D5" w14:textId="77777777" w:rsidR="00BA3DD4" w:rsidRDefault="00BA3DD4" w:rsidP="00902E0F"/>
    <w:p w14:paraId="3CD802E0" w14:textId="28F19ED2" w:rsidR="00BA3DD4" w:rsidRDefault="00BA3DD4" w:rsidP="00593C7E">
      <w:r>
        <w:t>Esto nos redirigirá automáticamente a la página de modificación de datos del usuario, donde se mostrará un formulario precargado con los datos existentes de dicho usuario (véase captura inferior).</w:t>
      </w:r>
    </w:p>
    <w:p w14:paraId="2689F0FB" w14:textId="6B41FC7E" w:rsidR="00BA3DD4" w:rsidRDefault="00BA3DD4" w:rsidP="00902E0F">
      <w:r>
        <w:rPr>
          <w:noProof/>
          <w14:ligatures w14:val="standardContextual"/>
        </w:rPr>
        <mc:AlternateContent>
          <mc:Choice Requires="wps">
            <w:drawing>
              <wp:anchor distT="0" distB="0" distL="114300" distR="114300" simplePos="0" relativeHeight="251809792" behindDoc="0" locked="0" layoutInCell="1" allowOverlap="1" wp14:anchorId="67C683F4" wp14:editId="3AD77080">
                <wp:simplePos x="0" y="0"/>
                <wp:positionH relativeFrom="page">
                  <wp:posOffset>2828925</wp:posOffset>
                </wp:positionH>
                <wp:positionV relativeFrom="paragraph">
                  <wp:posOffset>2272030</wp:posOffset>
                </wp:positionV>
                <wp:extent cx="1728470" cy="194945"/>
                <wp:effectExtent l="0" t="0" r="24130" b="14605"/>
                <wp:wrapNone/>
                <wp:docPr id="1175562390" name="Rectángulo 57"/>
                <wp:cNvGraphicFramePr/>
                <a:graphic xmlns:a="http://schemas.openxmlformats.org/drawingml/2006/main">
                  <a:graphicData uri="http://schemas.microsoft.com/office/word/2010/wordprocessingShape">
                    <wps:wsp>
                      <wps:cNvSpPr/>
                      <wps:spPr>
                        <a:xfrm>
                          <a:off x="0" y="0"/>
                          <a:ext cx="1728470" cy="19494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371B2" id="Rectángulo 57" o:spid="_x0000_s1026" style="position:absolute;margin-left:222.75pt;margin-top:178.9pt;width:136.1pt;height:15.35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" filled="f" strokecolor="yellow" strokeweight="1.5pt">
                <w10:wrap anchorx="page"/>
              </v:rect>
            </w:pict>
          </mc:Fallback>
        </mc:AlternateContent>
      </w:r>
      <w:r w:rsidR="00593C7E">
        <w:rPr>
          <w:noProof/>
          <w14:ligatures w14:val="standardContextual"/>
        </w:rPr>
        <w:drawing>
          <wp:inline distT="0" distB="0" distL="0" distR="0" wp14:anchorId="173FB554" wp14:editId="58182702">
            <wp:extent cx="5488979" cy="2466975"/>
            <wp:effectExtent l="0" t="0" r="0" b="0"/>
            <wp:docPr id="789704319" name="Imagen 1" descr="Interfaz gráfica de página de modificación de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04319" name="Imagen 1" descr="Interfaz gráfica de página de modificación de usuario"/>
                    <pic:cNvPicPr/>
                  </pic:nvPicPr>
                  <pic:blipFill rotWithShape="1">
                    <a:blip r:embed="rId67"/>
                    <a:srcRect t="5398" b="14704"/>
                    <a:stretch>
                      <a:fillRect/>
                    </a:stretch>
                  </pic:blipFill>
                  <pic:spPr bwMode="auto">
                    <a:xfrm>
                      <a:off x="0" y="0"/>
                      <a:ext cx="5489575" cy="2467243"/>
                    </a:xfrm>
                    <a:prstGeom prst="rect">
                      <a:avLst/>
                    </a:prstGeom>
                    <a:ln>
                      <a:noFill/>
                    </a:ln>
                    <a:extLst>
                      <a:ext uri="{53640926-AAD7-44D8-BBD7-CCE9431645EC}">
                        <a14:shadowObscured xmlns:a14="http://schemas.microsoft.com/office/drawing/2010/main"/>
                      </a:ext>
                    </a:extLst>
                  </pic:spPr>
                </pic:pic>
              </a:graphicData>
            </a:graphic>
          </wp:inline>
        </w:drawing>
      </w:r>
    </w:p>
    <w:p w14:paraId="79D5620B" w14:textId="0F4BB363" w:rsidR="00F40DD2" w:rsidRDefault="00F40DD2" w:rsidP="00902E0F"/>
    <w:p w14:paraId="078FCBE0" w14:textId="72922FA9" w:rsidR="00BA3DD4" w:rsidRDefault="00BA3DD4" w:rsidP="00902E0F">
      <w:r>
        <w:t>Una vez modificados los datos, simplemente se ha de hacer clic en el botón “Modificar” (véase captura superior)</w:t>
      </w:r>
      <w:r w:rsidR="00F40DD2">
        <w:t xml:space="preserve"> y una vez modificado nos aparecerá un mensaje de éxito de dicha modificación debajo de este (véase captura </w:t>
      </w:r>
      <w:r w:rsidR="00C3158B">
        <w:t>inferior</w:t>
      </w:r>
      <w:r w:rsidR="00F40DD2">
        <w:t>).</w:t>
      </w:r>
    </w:p>
    <w:p w14:paraId="4BDD2C49" w14:textId="50C9C529" w:rsidR="00F40DD2" w:rsidRDefault="00C3158B" w:rsidP="00902E0F">
      <w:r w:rsidRPr="00593C7E">
        <w:rPr>
          <w:noProof/>
        </w:rPr>
        <w:drawing>
          <wp:anchor distT="0" distB="0" distL="114300" distR="114300" simplePos="0" relativeHeight="251616252" behindDoc="0" locked="0" layoutInCell="1" allowOverlap="1" wp14:anchorId="5323606F" wp14:editId="3B672C8D">
            <wp:simplePos x="0" y="0"/>
            <wp:positionH relativeFrom="margin">
              <wp:posOffset>1863725</wp:posOffset>
            </wp:positionH>
            <wp:positionV relativeFrom="paragraph">
              <wp:posOffset>168275</wp:posOffset>
            </wp:positionV>
            <wp:extent cx="1704975" cy="1842135"/>
            <wp:effectExtent l="0" t="0" r="9525" b="5715"/>
            <wp:wrapThrough wrapText="bothSides">
              <wp:wrapPolygon edited="0">
                <wp:start x="0" y="0"/>
                <wp:lineTo x="0" y="21444"/>
                <wp:lineTo x="21479" y="21444"/>
                <wp:lineTo x="21479" y="0"/>
                <wp:lineTo x="0" y="0"/>
              </wp:wrapPolygon>
            </wp:wrapThrough>
            <wp:docPr id="214752805" name="Imagen 1" descr="Imagen de formulario de modificación de datos de usuario con mensaje de modificación exit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52805" name="Imagen 1" descr="Imagen de formulario de modificación de datos de usuario con mensaje de modificación exitosa."/>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04975" cy="1842135"/>
                    </a:xfrm>
                    <a:prstGeom prst="rect">
                      <a:avLst/>
                    </a:prstGeom>
                  </pic:spPr>
                </pic:pic>
              </a:graphicData>
            </a:graphic>
            <wp14:sizeRelH relativeFrom="page">
              <wp14:pctWidth>0</wp14:pctWidth>
            </wp14:sizeRelH>
            <wp14:sizeRelV relativeFrom="page">
              <wp14:pctHeight>0</wp14:pctHeight>
            </wp14:sizeRelV>
          </wp:anchor>
        </w:drawing>
      </w:r>
    </w:p>
    <w:p w14:paraId="74831D92" w14:textId="5610779E" w:rsidR="00F40DD2" w:rsidRDefault="00F40DD2" w:rsidP="00902E0F"/>
    <w:p w14:paraId="5284951A" w14:textId="0A9BC929" w:rsidR="00F40DD2" w:rsidRDefault="00F40DD2" w:rsidP="00902E0F"/>
    <w:p w14:paraId="6B8A1AB9" w14:textId="44E64C4F" w:rsidR="00F40DD2" w:rsidRDefault="00F40DD2" w:rsidP="00902E0F"/>
    <w:p w14:paraId="277E921D" w14:textId="38CBBC31" w:rsidR="00593C7E" w:rsidRPr="00902E0F" w:rsidRDefault="00593C7E" w:rsidP="00902E0F"/>
    <w:p w14:paraId="0F84B973" w14:textId="648DA205" w:rsidR="00C3158B" w:rsidRDefault="00C3158B" w:rsidP="00902E0F">
      <w:pPr>
        <w:pStyle w:val="Ttulo4"/>
      </w:pPr>
    </w:p>
    <w:p w14:paraId="1990DF68" w14:textId="288D8D0F" w:rsidR="00C3158B" w:rsidRDefault="00C3158B">
      <w:pPr>
        <w:spacing w:after="160" w:line="259" w:lineRule="auto"/>
        <w:rPr>
          <w:rFonts w:asciiTheme="majorHAnsi" w:eastAsiaTheme="majorEastAsia" w:hAnsiTheme="majorHAnsi" w:cstheme="majorBidi"/>
          <w:i/>
          <w:iCs/>
          <w:color w:val="2F5496" w:themeColor="accent1" w:themeShade="BF"/>
        </w:rPr>
      </w:pPr>
      <w:r>
        <w:rPr>
          <w:noProof/>
          <w14:ligatures w14:val="standardContextual"/>
        </w:rPr>
        <mc:AlternateContent>
          <mc:Choice Requires="wps">
            <w:drawing>
              <wp:anchor distT="0" distB="0" distL="114300" distR="114300" simplePos="0" relativeHeight="251811840" behindDoc="0" locked="0" layoutInCell="1" allowOverlap="1" wp14:anchorId="3BAB8647" wp14:editId="7C99837F">
                <wp:simplePos x="0" y="0"/>
                <wp:positionH relativeFrom="column">
                  <wp:posOffset>1602377</wp:posOffset>
                </wp:positionH>
                <wp:positionV relativeFrom="paragraph">
                  <wp:posOffset>112032</wp:posOffset>
                </wp:positionV>
                <wp:extent cx="376238" cy="247650"/>
                <wp:effectExtent l="0" t="0" r="81280" b="57150"/>
                <wp:wrapNone/>
                <wp:docPr id="1556887703" name="Conector recto de flecha 75"/>
                <wp:cNvGraphicFramePr/>
                <a:graphic xmlns:a="http://schemas.openxmlformats.org/drawingml/2006/main">
                  <a:graphicData uri="http://schemas.microsoft.com/office/word/2010/wordprocessingShape">
                    <wps:wsp>
                      <wps:cNvCnPr/>
                      <wps:spPr>
                        <a:xfrm>
                          <a:off x="0" y="0"/>
                          <a:ext cx="376238"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06B600" id="Conector recto de flecha 75" o:spid="_x0000_s1026" type="#_x0000_t32" style="position:absolute;margin-left:126.15pt;margin-top:8.8pt;width:29.65pt;height:19.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" strokecolor="#4472c4 [3204]" strokeweight=".5pt">
                <v:stroke endarrow="block" joinstyle="miter"/>
              </v:shape>
            </w:pict>
          </mc:Fallback>
        </mc:AlternateContent>
      </w:r>
      <w:r>
        <w:br w:type="page"/>
      </w:r>
    </w:p>
    <w:p w14:paraId="2E16C0A8" w14:textId="71CB2680" w:rsidR="00902E0F" w:rsidRDefault="00902E0F" w:rsidP="00902E0F">
      <w:pPr>
        <w:pStyle w:val="Ttulo4"/>
      </w:pPr>
      <w:r>
        <w:lastRenderedPageBreak/>
        <w:t>5.1.2.2 desde la pestaña “Modificar Usuario”</w:t>
      </w:r>
    </w:p>
    <w:p w14:paraId="63EA1485" w14:textId="6D2A8DE9" w:rsidR="00902E0F" w:rsidRDefault="00902E0F" w:rsidP="00902E0F">
      <w:r>
        <w:t>Haciendo clic en la pestaña “Modificar Usuario” del menú desplegable “usuarios” de la barra de navegación (véase captura inferior).</w:t>
      </w:r>
    </w:p>
    <w:p w14:paraId="1249C832" w14:textId="3BA578D8" w:rsidR="00902E0F" w:rsidRDefault="00902E0F" w:rsidP="00902E0F">
      <w:r>
        <w:rPr>
          <w:noProof/>
          <w14:ligatures w14:val="standardContextual"/>
        </w:rPr>
        <mc:AlternateContent>
          <mc:Choice Requires="wps">
            <w:drawing>
              <wp:anchor distT="0" distB="0" distL="114300" distR="114300" simplePos="0" relativeHeight="251807744" behindDoc="0" locked="0" layoutInCell="1" allowOverlap="1" wp14:anchorId="5619C478" wp14:editId="0C204C51">
                <wp:simplePos x="0" y="0"/>
                <wp:positionH relativeFrom="page">
                  <wp:posOffset>2971800</wp:posOffset>
                </wp:positionH>
                <wp:positionV relativeFrom="paragraph">
                  <wp:posOffset>1155700</wp:posOffset>
                </wp:positionV>
                <wp:extent cx="787400" cy="342900"/>
                <wp:effectExtent l="0" t="0" r="12700" b="19050"/>
                <wp:wrapNone/>
                <wp:docPr id="2133176946" name="Rectángulo 57"/>
                <wp:cNvGraphicFramePr/>
                <a:graphic xmlns:a="http://schemas.openxmlformats.org/drawingml/2006/main">
                  <a:graphicData uri="http://schemas.microsoft.com/office/word/2010/wordprocessingShape">
                    <wps:wsp>
                      <wps:cNvSpPr/>
                      <wps:spPr>
                        <a:xfrm>
                          <a:off x="0" y="0"/>
                          <a:ext cx="787400" cy="3429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AECC4" id="Rectángulo 57" o:spid="_x0000_s1026" style="position:absolute;margin-left:234pt;margin-top:91pt;width:62pt;height:27pt;z-index:251807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" filled="f" strokecolor="yellow" strokeweight="1.5pt">
                <w10:wrap anchorx="page"/>
              </v:rect>
            </w:pict>
          </mc:Fallback>
        </mc:AlternateContent>
      </w:r>
      <w:r>
        <w:rPr>
          <w:noProof/>
          <w14:ligatures w14:val="standardContextual"/>
        </w:rPr>
        <w:drawing>
          <wp:inline distT="0" distB="0" distL="0" distR="0" wp14:anchorId="1F9229B6" wp14:editId="2558B357">
            <wp:extent cx="5489575" cy="2343150"/>
            <wp:effectExtent l="0" t="0" r="0" b="0"/>
            <wp:docPr id="870573278" name="Imagen 1" descr="Interfaz gráfica del desplegable &quot;Usuario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73278" name="Imagen 1" descr="Interfaz gráfica del desplegable &quot;Usuarios&quot; de la barra de navegación."/>
                    <pic:cNvPicPr/>
                  </pic:nvPicPr>
                  <pic:blipFill rotWithShape="1">
                    <a:blip r:embed="rId69"/>
                    <a:srcRect t="5346" b="18774"/>
                    <a:stretch>
                      <a:fillRect/>
                    </a:stretch>
                  </pic:blipFill>
                  <pic:spPr bwMode="auto">
                    <a:xfrm>
                      <a:off x="0" y="0"/>
                      <a:ext cx="5489575" cy="2343150"/>
                    </a:xfrm>
                    <a:prstGeom prst="rect">
                      <a:avLst/>
                    </a:prstGeom>
                    <a:ln>
                      <a:noFill/>
                    </a:ln>
                    <a:extLst>
                      <a:ext uri="{53640926-AAD7-44D8-BBD7-CCE9431645EC}">
                        <a14:shadowObscured xmlns:a14="http://schemas.microsoft.com/office/drawing/2010/main"/>
                      </a:ext>
                    </a:extLst>
                  </pic:spPr>
                </pic:pic>
              </a:graphicData>
            </a:graphic>
          </wp:inline>
        </w:drawing>
      </w:r>
    </w:p>
    <w:p w14:paraId="255F3BF8" w14:textId="2768DE82" w:rsidR="00BA3DD4" w:rsidRDefault="00766F20" w:rsidP="00902E0F">
      <w:r>
        <w:t>Automáticamente seremos redirigidos al listado de usuarios registrados para modificar, el cual se muestra de manera muy similar al listado de usuarios, con la salvedad de que solo nos aparece el botón “Modificar” en la tarjeta de cada usuario (véase captura inferior).</w:t>
      </w:r>
    </w:p>
    <w:p w14:paraId="3C560A26" w14:textId="552288B6" w:rsidR="00766F20" w:rsidRDefault="000D6C0E" w:rsidP="00902E0F">
      <w:r>
        <w:rPr>
          <w:noProof/>
          <w14:ligatures w14:val="standardContextual"/>
        </w:rPr>
        <mc:AlternateContent>
          <mc:Choice Requires="wps">
            <w:drawing>
              <wp:anchor distT="0" distB="0" distL="114300" distR="114300" simplePos="0" relativeHeight="251815936" behindDoc="0" locked="0" layoutInCell="1" allowOverlap="1" wp14:anchorId="28E389D5" wp14:editId="029E8AFB">
                <wp:simplePos x="0" y="0"/>
                <wp:positionH relativeFrom="page">
                  <wp:posOffset>2947987</wp:posOffset>
                </wp:positionH>
                <wp:positionV relativeFrom="paragraph">
                  <wp:posOffset>1928495</wp:posOffset>
                </wp:positionV>
                <wp:extent cx="1500188" cy="176212"/>
                <wp:effectExtent l="0" t="0" r="24130" b="14605"/>
                <wp:wrapNone/>
                <wp:docPr id="1384284943" name="Rectángulo 57"/>
                <wp:cNvGraphicFramePr/>
                <a:graphic xmlns:a="http://schemas.openxmlformats.org/drawingml/2006/main">
                  <a:graphicData uri="http://schemas.microsoft.com/office/word/2010/wordprocessingShape">
                    <wps:wsp>
                      <wps:cNvSpPr/>
                      <wps:spPr>
                        <a:xfrm>
                          <a:off x="0" y="0"/>
                          <a:ext cx="1500188" cy="176212"/>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4EB70" id="Rectángulo 57" o:spid="_x0000_s1026" style="position:absolute;margin-left:232.1pt;margin-top:151.85pt;width:118.15pt;height:13.85pt;z-index:251815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" filled="f" strokecolor="yellow" strokeweight="1.5pt">
                <w10:wrap anchorx="page"/>
              </v:rect>
            </w:pict>
          </mc:Fallback>
        </mc:AlternateContent>
      </w:r>
      <w:r w:rsidR="00B40E7F">
        <w:rPr>
          <w:noProof/>
          <w14:ligatures w14:val="standardContextual"/>
        </w:rPr>
        <w:drawing>
          <wp:inline distT="0" distB="0" distL="0" distR="0" wp14:anchorId="052ADC78" wp14:editId="55ACFFD8">
            <wp:extent cx="5489575" cy="2466975"/>
            <wp:effectExtent l="0" t="0" r="0" b="9525"/>
            <wp:docPr id="112464622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46225" name="Imagen 1" descr="Interfaz de usuario gráfica&#10;&#10;El contenido generado por IA puede ser incorrecto."/>
                    <pic:cNvPicPr/>
                  </pic:nvPicPr>
                  <pic:blipFill rotWithShape="1">
                    <a:blip r:embed="rId70"/>
                    <a:srcRect t="5552" b="14559"/>
                    <a:stretch>
                      <a:fillRect/>
                    </a:stretch>
                  </pic:blipFill>
                  <pic:spPr bwMode="auto">
                    <a:xfrm>
                      <a:off x="0" y="0"/>
                      <a:ext cx="5489575" cy="2466975"/>
                    </a:xfrm>
                    <a:prstGeom prst="rect">
                      <a:avLst/>
                    </a:prstGeom>
                    <a:ln>
                      <a:noFill/>
                    </a:ln>
                    <a:extLst>
                      <a:ext uri="{53640926-AAD7-44D8-BBD7-CCE9431645EC}">
                        <a14:shadowObscured xmlns:a14="http://schemas.microsoft.com/office/drawing/2010/main"/>
                      </a:ext>
                    </a:extLst>
                  </pic:spPr>
                </pic:pic>
              </a:graphicData>
            </a:graphic>
          </wp:inline>
        </w:drawing>
      </w:r>
    </w:p>
    <w:p w14:paraId="72F528F1" w14:textId="4601470F" w:rsidR="00B40E7F" w:rsidRDefault="00B40E7F" w:rsidP="00902E0F">
      <w:r>
        <w:t>Si hacemos clic en dicho botón, se nos redirige al formulario de modificación de datos de dicho usuario y los pasos a seguir son los mismos que en el apartado anterior del presente manual (ver apartado 5.1.2.1)</w:t>
      </w:r>
    </w:p>
    <w:p w14:paraId="1F848ED6" w14:textId="77777777" w:rsidR="00C3158B" w:rsidRPr="00902E0F" w:rsidRDefault="00C3158B" w:rsidP="00902E0F"/>
    <w:p w14:paraId="5ED73B3A" w14:textId="46AF379E" w:rsidR="00FB4A15" w:rsidRDefault="00902E0F" w:rsidP="00FB4A15">
      <w:pPr>
        <w:pStyle w:val="Ttulo3"/>
      </w:pPr>
      <w:bookmarkStart w:id="32" w:name="_Toc200896281"/>
      <w:r>
        <w:t>5.1.3</w:t>
      </w:r>
      <w:r>
        <w:tab/>
      </w:r>
      <w:r w:rsidR="00FB4A15" w:rsidRPr="00FB4A15">
        <w:t>Eliminar usuarios.</w:t>
      </w:r>
      <w:bookmarkEnd w:id="32"/>
    </w:p>
    <w:p w14:paraId="348B9D29" w14:textId="5C77CC97" w:rsidR="00E50715" w:rsidRDefault="000D6C0E" w:rsidP="00E50715">
      <w:r>
        <w:t>Se puede acceder al formulario de eliminación de usuarios, desde dos rutas distintas como en caso de editar usuarios</w:t>
      </w:r>
    </w:p>
    <w:p w14:paraId="0A0D8560" w14:textId="4C65FC93" w:rsidR="000D6C0E" w:rsidRDefault="000D6C0E" w:rsidP="000D6C0E">
      <w:pPr>
        <w:pStyle w:val="Ttulo4"/>
      </w:pPr>
      <w:r>
        <w:t>5.1.3.1 Desde listado de usuarios</w:t>
      </w:r>
    </w:p>
    <w:p w14:paraId="12DDD6AE" w14:textId="3AA61FC2" w:rsidR="000D6C0E" w:rsidRDefault="000D6C0E" w:rsidP="000D6C0E">
      <w:r>
        <w:t>Haciendo clic en la pestaña “Ver Usuarios” del menú desplegable “Usuarios” (paso descrito en el apartado 5.1.1 del presente manual).</w:t>
      </w:r>
    </w:p>
    <w:p w14:paraId="2F1B5286" w14:textId="77777777" w:rsidR="00C3158B" w:rsidRDefault="00C3158B">
      <w:pPr>
        <w:spacing w:after="160" w:line="259" w:lineRule="auto"/>
      </w:pPr>
      <w:r>
        <w:br w:type="page"/>
      </w:r>
    </w:p>
    <w:p w14:paraId="176B85CD" w14:textId="3B6865EF" w:rsidR="000D6C0E" w:rsidRDefault="000D6C0E" w:rsidP="000D6C0E">
      <w:r>
        <w:lastRenderedPageBreak/>
        <w:t>Una vez redirigidos al listado de usuario registrados, hacer clic en el botón “Eliminar” de la tarjeta del usuario que queremos borrar (véase captura lateral).</w:t>
      </w:r>
    </w:p>
    <w:p w14:paraId="26094295" w14:textId="58F32CCB" w:rsidR="000D6C0E" w:rsidRDefault="000D6C0E" w:rsidP="000D6C0E">
      <w:r w:rsidRPr="00902E0F">
        <w:rPr>
          <w:noProof/>
        </w:rPr>
        <w:drawing>
          <wp:anchor distT="0" distB="0" distL="114300" distR="114300" simplePos="0" relativeHeight="251813888" behindDoc="0" locked="0" layoutInCell="1" allowOverlap="1" wp14:anchorId="42B3A42B" wp14:editId="643F154C">
            <wp:simplePos x="0" y="0"/>
            <wp:positionH relativeFrom="column">
              <wp:posOffset>1607185</wp:posOffset>
            </wp:positionH>
            <wp:positionV relativeFrom="paragraph">
              <wp:posOffset>97473</wp:posOffset>
            </wp:positionV>
            <wp:extent cx="1892300" cy="1278255"/>
            <wp:effectExtent l="0" t="0" r="0" b="0"/>
            <wp:wrapThrough wrapText="bothSides">
              <wp:wrapPolygon edited="0">
                <wp:start x="0" y="0"/>
                <wp:lineTo x="0" y="21246"/>
                <wp:lineTo x="21310" y="21246"/>
                <wp:lineTo x="21310" y="0"/>
                <wp:lineTo x="0" y="0"/>
              </wp:wrapPolygon>
            </wp:wrapThrough>
            <wp:docPr id="1658849924" name="Imagen 1" descr="Imagen de la tarjeta que muestra cada usuario con sus datos correspondientes y los botones &quot;Midifcar&quot; y &quot;Elimina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6873" name="Imagen 1" descr="Imagen de la tarjeta que muestra cada usuario con sus datos correspondientes y los botones &quot;Midifcar&quot; y &quot;Eliminar&quo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92300" cy="1278255"/>
                    </a:xfrm>
                    <a:prstGeom prst="rect">
                      <a:avLst/>
                    </a:prstGeom>
                  </pic:spPr>
                </pic:pic>
              </a:graphicData>
            </a:graphic>
            <wp14:sizeRelH relativeFrom="page">
              <wp14:pctWidth>0</wp14:pctWidth>
            </wp14:sizeRelH>
            <wp14:sizeRelV relativeFrom="page">
              <wp14:pctHeight>0</wp14:pctHeight>
            </wp14:sizeRelV>
          </wp:anchor>
        </w:drawing>
      </w:r>
    </w:p>
    <w:p w14:paraId="1E6740A2" w14:textId="28BABAA7" w:rsidR="000D6C0E" w:rsidRDefault="000D6C0E" w:rsidP="000D6C0E"/>
    <w:p w14:paraId="50AD1AE4" w14:textId="1F19C1C5" w:rsidR="000D6C0E" w:rsidRDefault="000D6C0E" w:rsidP="000D6C0E"/>
    <w:p w14:paraId="2B73A932" w14:textId="27A90F93" w:rsidR="000D6C0E" w:rsidRDefault="000D6C0E" w:rsidP="000D6C0E"/>
    <w:p w14:paraId="0D0A7893" w14:textId="30E2191B" w:rsidR="000D6C0E" w:rsidRDefault="000D6C0E" w:rsidP="000D6C0E">
      <w:r>
        <w:rPr>
          <w:noProof/>
          <w14:ligatures w14:val="standardContextual"/>
        </w:rPr>
        <mc:AlternateContent>
          <mc:Choice Requires="wps">
            <w:drawing>
              <wp:anchor distT="0" distB="0" distL="114300" distR="114300" simplePos="0" relativeHeight="251817984" behindDoc="0" locked="0" layoutInCell="1" allowOverlap="1" wp14:anchorId="01C9B02E" wp14:editId="6CE3D6CB">
                <wp:simplePos x="0" y="0"/>
                <wp:positionH relativeFrom="page">
                  <wp:posOffset>2519045</wp:posOffset>
                </wp:positionH>
                <wp:positionV relativeFrom="paragraph">
                  <wp:posOffset>123190</wp:posOffset>
                </wp:positionV>
                <wp:extent cx="2024063" cy="185737"/>
                <wp:effectExtent l="0" t="0" r="14605" b="24130"/>
                <wp:wrapNone/>
                <wp:docPr id="256675814" name="Rectángulo 57"/>
                <wp:cNvGraphicFramePr/>
                <a:graphic xmlns:a="http://schemas.openxmlformats.org/drawingml/2006/main">
                  <a:graphicData uri="http://schemas.microsoft.com/office/word/2010/wordprocessingShape">
                    <wps:wsp>
                      <wps:cNvSpPr/>
                      <wps:spPr>
                        <a:xfrm>
                          <a:off x="0" y="0"/>
                          <a:ext cx="2024063" cy="18573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B037A" id="Rectángulo 57" o:spid="_x0000_s1026" style="position:absolute;margin-left:198.35pt;margin-top:9.7pt;width:159.4pt;height:14.6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" filled="f" strokecolor="yellow" strokeweight="1.5pt">
                <w10:wrap anchorx="page"/>
              </v:rect>
            </w:pict>
          </mc:Fallback>
        </mc:AlternateContent>
      </w:r>
    </w:p>
    <w:p w14:paraId="65FF9276" w14:textId="77777777" w:rsidR="000D6C0E" w:rsidRDefault="000D6C0E" w:rsidP="000D6C0E"/>
    <w:p w14:paraId="5592772A" w14:textId="099D53D3" w:rsidR="000D6C0E" w:rsidRDefault="000D6C0E" w:rsidP="000D6C0E">
      <w:r>
        <w:t>Una vez confirmada la eliminación, la tarjeta de dicho usuario desaparece del listado automáticamente.</w:t>
      </w:r>
    </w:p>
    <w:p w14:paraId="27211322" w14:textId="77777777" w:rsidR="00C3158B" w:rsidRDefault="00C3158B" w:rsidP="000D6C0E">
      <w:pPr>
        <w:pStyle w:val="Ttulo4"/>
      </w:pPr>
    </w:p>
    <w:p w14:paraId="672BD9B8" w14:textId="5C88700A" w:rsidR="00C3158B" w:rsidRDefault="000D6C0E" w:rsidP="00AB3AA8">
      <w:pPr>
        <w:pStyle w:val="Ttulo4"/>
      </w:pPr>
      <w:r>
        <w:t>5.1.3.2 Desde la pestaña “Eliminar Usuario”</w:t>
      </w:r>
    </w:p>
    <w:p w14:paraId="04831FCD" w14:textId="0C94AB2B" w:rsidR="00AB3AA8" w:rsidRPr="000D6C0E" w:rsidRDefault="000D6C0E" w:rsidP="000D6C0E">
      <w:r>
        <w:t>Haciendo clic en la pestaña “Eliminar Usuario” del menú desplegable “usuarios” de la barra de navegación (véase captura inferior).</w:t>
      </w:r>
    </w:p>
    <w:p w14:paraId="11CA19E2" w14:textId="1D91E5AF" w:rsidR="00FE6932" w:rsidRDefault="00FC7F5F" w:rsidP="000D6C0E">
      <w:r>
        <w:rPr>
          <w:noProof/>
          <w14:ligatures w14:val="standardContextual"/>
        </w:rPr>
        <mc:AlternateContent>
          <mc:Choice Requires="wps">
            <w:drawing>
              <wp:anchor distT="0" distB="0" distL="114300" distR="114300" simplePos="0" relativeHeight="251822080" behindDoc="0" locked="0" layoutInCell="1" allowOverlap="1" wp14:anchorId="01252CE4" wp14:editId="215D33A1">
                <wp:simplePos x="0" y="0"/>
                <wp:positionH relativeFrom="page">
                  <wp:posOffset>3200400</wp:posOffset>
                </wp:positionH>
                <wp:positionV relativeFrom="paragraph">
                  <wp:posOffset>1056323</wp:posOffset>
                </wp:positionV>
                <wp:extent cx="571500" cy="257175"/>
                <wp:effectExtent l="0" t="0" r="19050" b="28575"/>
                <wp:wrapNone/>
                <wp:docPr id="388149992" name="Rectángulo 57"/>
                <wp:cNvGraphicFramePr/>
                <a:graphic xmlns:a="http://schemas.openxmlformats.org/drawingml/2006/main">
                  <a:graphicData uri="http://schemas.microsoft.com/office/word/2010/wordprocessingShape">
                    <wps:wsp>
                      <wps:cNvSpPr/>
                      <wps:spPr>
                        <a:xfrm>
                          <a:off x="0" y="0"/>
                          <a:ext cx="571500" cy="2571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5795D" id="Rectángulo 57" o:spid="_x0000_s1026" style="position:absolute;margin-left:252pt;margin-top:83.2pt;width:45pt;height:20.25pt;z-index:25182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" filled="f" strokecolor="yellow" strokeweight="1.5pt">
                <w10:wrap anchorx="page"/>
              </v:rect>
            </w:pict>
          </mc:Fallback>
        </mc:AlternateContent>
      </w:r>
      <w:r w:rsidR="000D6C0E">
        <w:rPr>
          <w:noProof/>
          <w14:ligatures w14:val="standardContextual"/>
        </w:rPr>
        <w:drawing>
          <wp:inline distT="0" distB="0" distL="0" distR="0" wp14:anchorId="7CA16419" wp14:editId="74AF433E">
            <wp:extent cx="5489575" cy="2457450"/>
            <wp:effectExtent l="0" t="0" r="0" b="0"/>
            <wp:docPr id="961435690" name="Imagen 1" descr="Interfaz gráfica del desplegable &quot;Usuario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35690" name="Imagen 1" descr="Interfaz gráfica del desplegable &quot;Usuarios&quot; de la barra de navegación."/>
                    <pic:cNvPicPr/>
                  </pic:nvPicPr>
                  <pic:blipFill rotWithShape="1">
                    <a:blip r:embed="rId71"/>
                    <a:srcRect t="5861" b="14559"/>
                    <a:stretch>
                      <a:fillRect/>
                    </a:stretch>
                  </pic:blipFill>
                  <pic:spPr bwMode="auto">
                    <a:xfrm>
                      <a:off x="0" y="0"/>
                      <a:ext cx="5489575" cy="2457450"/>
                    </a:xfrm>
                    <a:prstGeom prst="rect">
                      <a:avLst/>
                    </a:prstGeom>
                    <a:ln>
                      <a:noFill/>
                    </a:ln>
                    <a:extLst>
                      <a:ext uri="{53640926-AAD7-44D8-BBD7-CCE9431645EC}">
                        <a14:shadowObscured xmlns:a14="http://schemas.microsoft.com/office/drawing/2010/main"/>
                      </a:ext>
                    </a:extLst>
                  </pic:spPr>
                </pic:pic>
              </a:graphicData>
            </a:graphic>
          </wp:inline>
        </w:drawing>
      </w:r>
    </w:p>
    <w:p w14:paraId="6DEDE1FA" w14:textId="421CDE72" w:rsidR="00FE6932" w:rsidRDefault="00FE6932" w:rsidP="000D6C0E">
      <w:r>
        <w:t>Seremos redirigidos automáticamente a la página con el listado de tarjetas de todos los usuarios registrados, de idéntico aspecto a la de modificar usuarios, salvo por el botón “Eliminar” como única opción disponible (véase captura inferior).</w:t>
      </w:r>
    </w:p>
    <w:p w14:paraId="001D6907" w14:textId="77777777" w:rsidR="00AB3AA8" w:rsidRDefault="00AB3AA8" w:rsidP="000D6C0E"/>
    <w:p w14:paraId="17B56880" w14:textId="184C5A69" w:rsidR="00FC7F5F" w:rsidRDefault="00FE6932" w:rsidP="000D6C0E">
      <w:r>
        <w:rPr>
          <w:noProof/>
          <w14:ligatures w14:val="standardContextual"/>
        </w:rPr>
        <mc:AlternateContent>
          <mc:Choice Requires="wps">
            <w:drawing>
              <wp:anchor distT="0" distB="0" distL="114300" distR="114300" simplePos="0" relativeHeight="251820032" behindDoc="0" locked="0" layoutInCell="1" allowOverlap="1" wp14:anchorId="7ECF74D1" wp14:editId="7FCE0BAD">
                <wp:simplePos x="0" y="0"/>
                <wp:positionH relativeFrom="page">
                  <wp:posOffset>2952751</wp:posOffset>
                </wp:positionH>
                <wp:positionV relativeFrom="paragraph">
                  <wp:posOffset>2017078</wp:posOffset>
                </wp:positionV>
                <wp:extent cx="1504950" cy="185737"/>
                <wp:effectExtent l="0" t="0" r="19050" b="24130"/>
                <wp:wrapNone/>
                <wp:docPr id="1144777052" name="Rectángulo 57"/>
                <wp:cNvGraphicFramePr/>
                <a:graphic xmlns:a="http://schemas.openxmlformats.org/drawingml/2006/main">
                  <a:graphicData uri="http://schemas.microsoft.com/office/word/2010/wordprocessingShape">
                    <wps:wsp>
                      <wps:cNvSpPr/>
                      <wps:spPr>
                        <a:xfrm>
                          <a:off x="0" y="0"/>
                          <a:ext cx="1504950" cy="18573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F2153" id="Rectángulo 57" o:spid="_x0000_s1026" style="position:absolute;margin-left:232.5pt;margin-top:158.85pt;width:118.5pt;height:14.6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" filled="f" strokecolor="yellow" strokeweight="1.5pt">
                <w10:wrap anchorx="page"/>
              </v:rect>
            </w:pict>
          </mc:Fallback>
        </mc:AlternateContent>
      </w:r>
      <w:r>
        <w:rPr>
          <w:noProof/>
          <w14:ligatures w14:val="standardContextual"/>
        </w:rPr>
        <w:drawing>
          <wp:inline distT="0" distB="0" distL="0" distR="0" wp14:anchorId="1C2F4790" wp14:editId="17A57319">
            <wp:extent cx="5487670" cy="2318657"/>
            <wp:effectExtent l="0" t="0" r="0" b="5715"/>
            <wp:docPr id="2036398439" name="Imagen 1" descr="Interfaz gráfica de página de usuarios a eli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98439" name="Imagen 1" descr="Interfaz gráfica de página de usuarios a eliminar"/>
                    <pic:cNvPicPr/>
                  </pic:nvPicPr>
                  <pic:blipFill rotWithShape="1">
                    <a:blip r:embed="rId72"/>
                    <a:srcRect l="-198" t="6809" r="198" b="18080"/>
                    <a:stretch>
                      <a:fillRect/>
                    </a:stretch>
                  </pic:blipFill>
                  <pic:spPr bwMode="auto">
                    <a:xfrm>
                      <a:off x="0" y="0"/>
                      <a:ext cx="5489575" cy="2319462"/>
                    </a:xfrm>
                    <a:prstGeom prst="rect">
                      <a:avLst/>
                    </a:prstGeom>
                    <a:ln>
                      <a:noFill/>
                    </a:ln>
                    <a:extLst>
                      <a:ext uri="{53640926-AAD7-44D8-BBD7-CCE9431645EC}">
                        <a14:shadowObscured xmlns:a14="http://schemas.microsoft.com/office/drawing/2010/main"/>
                      </a:ext>
                    </a:extLst>
                  </pic:spPr>
                </pic:pic>
              </a:graphicData>
            </a:graphic>
          </wp:inline>
        </w:drawing>
      </w:r>
    </w:p>
    <w:p w14:paraId="6849E2DE" w14:textId="3F180645" w:rsidR="00FE6932" w:rsidRPr="000D6C0E" w:rsidRDefault="00FE6932" w:rsidP="000D6C0E">
      <w:r>
        <w:lastRenderedPageBreak/>
        <w:t>Del mismo modo que en el punto anterior hacemos clic en el botón “Eliminar” de la tarjeta de usuario objeto de la acción y una vez confirmada la eliminación, dicha tarjeta desaparecerá del listado de usuarios registrados.</w:t>
      </w:r>
    </w:p>
    <w:p w14:paraId="7A979EEE" w14:textId="77777777" w:rsidR="00C3158B" w:rsidRDefault="00C3158B" w:rsidP="00902E0F">
      <w:pPr>
        <w:pStyle w:val="Ttulo3"/>
      </w:pPr>
    </w:p>
    <w:p w14:paraId="1A5F586B" w14:textId="79C02CED" w:rsidR="00FC7F5F" w:rsidRPr="00FC7F5F" w:rsidRDefault="00902E0F" w:rsidP="00AB3AA8">
      <w:pPr>
        <w:pStyle w:val="Ttulo3"/>
      </w:pPr>
      <w:bookmarkStart w:id="33" w:name="_Toc200896282"/>
      <w:r>
        <w:t>5.1.4</w:t>
      </w:r>
      <w:r>
        <w:tab/>
        <w:t>Crear usuario nuevo.</w:t>
      </w:r>
      <w:bookmarkEnd w:id="33"/>
    </w:p>
    <w:p w14:paraId="3F2417E3" w14:textId="2328E6A2" w:rsidR="00FC7F5F" w:rsidRDefault="00FC7F5F" w:rsidP="00FC7F5F">
      <w:r>
        <w:t>Para acceder a esta funcionalidad, simplemente hemos de hacer clic en el enlace “Nuevo Usuario” del menú desplegable “Usuarios” que se encuentra en la barra de navegación (véase captura inferior).</w:t>
      </w:r>
    </w:p>
    <w:p w14:paraId="36CA8685" w14:textId="77777777" w:rsidR="00C3158B" w:rsidRPr="00FC7F5F" w:rsidRDefault="00C3158B" w:rsidP="00FC7F5F"/>
    <w:p w14:paraId="549A4B09" w14:textId="0B40AC5E" w:rsidR="00FC7F5F" w:rsidRDefault="00FC7F5F" w:rsidP="00FC7F5F">
      <w:r>
        <w:rPr>
          <w:noProof/>
          <w14:ligatures w14:val="standardContextual"/>
        </w:rPr>
        <mc:AlternateContent>
          <mc:Choice Requires="wps">
            <w:drawing>
              <wp:anchor distT="0" distB="0" distL="114300" distR="114300" simplePos="0" relativeHeight="251824128" behindDoc="0" locked="0" layoutInCell="1" allowOverlap="1" wp14:anchorId="4B215535" wp14:editId="0BA6A043">
                <wp:simplePos x="0" y="0"/>
                <wp:positionH relativeFrom="page">
                  <wp:posOffset>3195637</wp:posOffset>
                </wp:positionH>
                <wp:positionV relativeFrom="paragraph">
                  <wp:posOffset>689927</wp:posOffset>
                </wp:positionV>
                <wp:extent cx="571500" cy="257175"/>
                <wp:effectExtent l="0" t="0" r="19050" b="28575"/>
                <wp:wrapNone/>
                <wp:docPr id="1002807152" name="Rectángulo 57"/>
                <wp:cNvGraphicFramePr/>
                <a:graphic xmlns:a="http://schemas.openxmlformats.org/drawingml/2006/main">
                  <a:graphicData uri="http://schemas.microsoft.com/office/word/2010/wordprocessingShape">
                    <wps:wsp>
                      <wps:cNvSpPr/>
                      <wps:spPr>
                        <a:xfrm>
                          <a:off x="0" y="0"/>
                          <a:ext cx="571500" cy="2571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78682" id="Rectángulo 57" o:spid="_x0000_s1026" style="position:absolute;margin-left:251.6pt;margin-top:54.3pt;width:45pt;height:20.25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" filled="f" strokecolor="yellow" strokeweight="1.5pt">
                <w10:wrap anchorx="page"/>
              </v:rect>
            </w:pict>
          </mc:Fallback>
        </mc:AlternateContent>
      </w:r>
      <w:r>
        <w:rPr>
          <w:noProof/>
          <w14:ligatures w14:val="standardContextual"/>
        </w:rPr>
        <w:drawing>
          <wp:inline distT="0" distB="0" distL="0" distR="0" wp14:anchorId="68E6EB7D" wp14:editId="2C5284FC">
            <wp:extent cx="5488983" cy="2486025"/>
            <wp:effectExtent l="0" t="0" r="0" b="0"/>
            <wp:docPr id="2047047976" name="Imagen 1" descr="Interfaz gráfica del desplegable &quot;Usuario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47976" name="Imagen 1" descr="Interfaz gráfica del desplegable &quot;Usuarios&quot; de la barra de navegación."/>
                    <pic:cNvPicPr/>
                  </pic:nvPicPr>
                  <pic:blipFill rotWithShape="1">
                    <a:blip r:embed="rId73"/>
                    <a:srcRect t="4781" b="14704"/>
                    <a:stretch>
                      <a:fillRect/>
                    </a:stretch>
                  </pic:blipFill>
                  <pic:spPr bwMode="auto">
                    <a:xfrm>
                      <a:off x="0" y="0"/>
                      <a:ext cx="5489575" cy="2486293"/>
                    </a:xfrm>
                    <a:prstGeom prst="rect">
                      <a:avLst/>
                    </a:prstGeom>
                    <a:ln>
                      <a:noFill/>
                    </a:ln>
                    <a:extLst>
                      <a:ext uri="{53640926-AAD7-44D8-BBD7-CCE9431645EC}">
                        <a14:shadowObscured xmlns:a14="http://schemas.microsoft.com/office/drawing/2010/main"/>
                      </a:ext>
                    </a:extLst>
                  </pic:spPr>
                </pic:pic>
              </a:graphicData>
            </a:graphic>
          </wp:inline>
        </w:drawing>
      </w:r>
    </w:p>
    <w:p w14:paraId="0F53DEC0" w14:textId="77777777" w:rsidR="00C3158B" w:rsidRDefault="00C3158B" w:rsidP="00FC7F5F"/>
    <w:p w14:paraId="5E929406" w14:textId="44FBEA2F" w:rsidR="00FC7F5F" w:rsidRDefault="00FC7F5F" w:rsidP="00FC7F5F">
      <w:r>
        <w:t>Esto nos redirigirá automáticamente a la página de creación de usuarios donde se nos muestra un formulario con todos los campos a rellenar (</w:t>
      </w:r>
      <w:r w:rsidR="005C39D3">
        <w:t xml:space="preserve">véase captura inferior) donde </w:t>
      </w:r>
      <w:r>
        <w:t>todos los campos del formulario son obligatorios por lo que, si alguno se queda en blanco, nos saltará un aviso y no nos permitirá crear el usuario.</w:t>
      </w:r>
    </w:p>
    <w:p w14:paraId="16558C40" w14:textId="4D19F644" w:rsidR="00C3158B" w:rsidRDefault="00C3158B" w:rsidP="00FC7F5F">
      <w:r>
        <w:rPr>
          <w:noProof/>
          <w14:ligatures w14:val="standardContextual"/>
        </w:rPr>
        <w:drawing>
          <wp:anchor distT="0" distB="0" distL="114300" distR="114300" simplePos="0" relativeHeight="251893760" behindDoc="0" locked="0" layoutInCell="1" allowOverlap="1" wp14:anchorId="78095D00" wp14:editId="1A41C216">
            <wp:simplePos x="0" y="0"/>
            <wp:positionH relativeFrom="column">
              <wp:posOffset>0</wp:posOffset>
            </wp:positionH>
            <wp:positionV relativeFrom="paragraph">
              <wp:posOffset>255905</wp:posOffset>
            </wp:positionV>
            <wp:extent cx="5489575" cy="2481262"/>
            <wp:effectExtent l="0" t="0" r="0" b="0"/>
            <wp:wrapThrough wrapText="bothSides">
              <wp:wrapPolygon edited="0">
                <wp:start x="0" y="0"/>
                <wp:lineTo x="0" y="21395"/>
                <wp:lineTo x="21513" y="21395"/>
                <wp:lineTo x="21513" y="0"/>
                <wp:lineTo x="0" y="0"/>
              </wp:wrapPolygon>
            </wp:wrapThrough>
            <wp:docPr id="895188824" name="Imagen 1" descr="Interfaz gráfica de la página de registro de usuario desde el perfil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88824" name="Imagen 1" descr="Interfaz gráfica de la página de registro de usuario desde el perfil administrador."/>
                    <pic:cNvPicPr/>
                  </pic:nvPicPr>
                  <pic:blipFill rotWithShape="1">
                    <a:blip r:embed="rId74" cstate="print">
                      <a:extLst>
                        <a:ext uri="{28A0092B-C50C-407E-A947-70E740481C1C}">
                          <a14:useLocalDpi xmlns:a14="http://schemas.microsoft.com/office/drawing/2010/main" val="0"/>
                        </a:ext>
                      </a:extLst>
                    </a:blip>
                    <a:srcRect t="5244" b="14404"/>
                    <a:stretch>
                      <a:fillRect/>
                    </a:stretch>
                  </pic:blipFill>
                  <pic:spPr bwMode="auto">
                    <a:xfrm>
                      <a:off x="0" y="0"/>
                      <a:ext cx="5489575" cy="24812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874A91" w14:textId="77777777" w:rsidR="00C3158B" w:rsidRDefault="00C3158B">
      <w:pPr>
        <w:spacing w:after="160" w:line="259" w:lineRule="auto"/>
      </w:pPr>
      <w:r>
        <w:br w:type="page"/>
      </w:r>
    </w:p>
    <w:p w14:paraId="63772794" w14:textId="63DA687F" w:rsidR="005C39D3" w:rsidRDefault="00C3158B" w:rsidP="00FC7F5F">
      <w:r>
        <w:rPr>
          <w:noProof/>
          <w14:ligatures w14:val="standardContextual"/>
        </w:rPr>
        <w:lastRenderedPageBreak/>
        <w:drawing>
          <wp:anchor distT="0" distB="0" distL="114300" distR="114300" simplePos="0" relativeHeight="251825152" behindDoc="0" locked="0" layoutInCell="1" allowOverlap="1" wp14:anchorId="59163287" wp14:editId="4F616D39">
            <wp:simplePos x="0" y="0"/>
            <wp:positionH relativeFrom="column">
              <wp:posOffset>3809365</wp:posOffset>
            </wp:positionH>
            <wp:positionV relativeFrom="paragraph">
              <wp:posOffset>181</wp:posOffset>
            </wp:positionV>
            <wp:extent cx="1470660" cy="1523365"/>
            <wp:effectExtent l="0" t="0" r="0" b="635"/>
            <wp:wrapThrough wrapText="bothSides">
              <wp:wrapPolygon edited="0">
                <wp:start x="0" y="0"/>
                <wp:lineTo x="0" y="21339"/>
                <wp:lineTo x="21264" y="21339"/>
                <wp:lineTo x="21264" y="0"/>
                <wp:lineTo x="0" y="0"/>
              </wp:wrapPolygon>
            </wp:wrapThrough>
            <wp:docPr id="112963574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35748" name="Imagen 1" descr="Interfaz de usuario gráfica, Aplicación&#10;&#10;El contenido generado por IA puede ser incorrecto."/>
                    <pic:cNvPicPr/>
                  </pic:nvPicPr>
                  <pic:blipFill rotWithShape="1">
                    <a:blip r:embed="rId75" cstate="print">
                      <a:extLst>
                        <a:ext uri="{28A0092B-C50C-407E-A947-70E740481C1C}">
                          <a14:useLocalDpi xmlns:a14="http://schemas.microsoft.com/office/drawing/2010/main" val="0"/>
                        </a:ext>
                      </a:extLst>
                    </a:blip>
                    <a:srcRect l="36095" t="34397" r="37102" b="16255"/>
                    <a:stretch>
                      <a:fillRect/>
                    </a:stretch>
                  </pic:blipFill>
                  <pic:spPr bwMode="auto">
                    <a:xfrm>
                      <a:off x="0" y="0"/>
                      <a:ext cx="1470660" cy="1523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39D3">
        <w:t xml:space="preserve">Una vez relleno el formulario y habiendo seleccionado el tipo de usuario que se va a crear (Cliente o </w:t>
      </w:r>
      <w:proofErr w:type="spellStart"/>
      <w:r w:rsidR="005C39D3">
        <w:t>Admin</w:t>
      </w:r>
      <w:proofErr w:type="spellEnd"/>
      <w:r w:rsidR="005C39D3">
        <w:t>) simplemente hacemos clic en Registrarse (véase captura lateral).</w:t>
      </w:r>
    </w:p>
    <w:p w14:paraId="1B53A78F" w14:textId="286637AB" w:rsidR="00C3158B" w:rsidRDefault="00C3158B" w:rsidP="00AB3AA8">
      <w:r>
        <w:rPr>
          <w:noProof/>
          <w14:ligatures w14:val="standardContextual"/>
        </w:rPr>
        <mc:AlternateContent>
          <mc:Choice Requires="wps">
            <w:drawing>
              <wp:anchor distT="0" distB="0" distL="114300" distR="114300" simplePos="0" relativeHeight="251828224" behindDoc="0" locked="0" layoutInCell="1" allowOverlap="1" wp14:anchorId="724C1134" wp14:editId="01346A60">
                <wp:simplePos x="0" y="0"/>
                <wp:positionH relativeFrom="column">
                  <wp:posOffset>3609975</wp:posOffset>
                </wp:positionH>
                <wp:positionV relativeFrom="paragraph">
                  <wp:posOffset>538480</wp:posOffset>
                </wp:positionV>
                <wp:extent cx="328613" cy="204787"/>
                <wp:effectExtent l="0" t="0" r="71755" b="62230"/>
                <wp:wrapNone/>
                <wp:docPr id="636740916" name="Conector recto de flecha 76"/>
                <wp:cNvGraphicFramePr/>
                <a:graphic xmlns:a="http://schemas.openxmlformats.org/drawingml/2006/main">
                  <a:graphicData uri="http://schemas.microsoft.com/office/word/2010/wordprocessingShape">
                    <wps:wsp>
                      <wps:cNvCnPr/>
                      <wps:spPr>
                        <a:xfrm>
                          <a:off x="0" y="0"/>
                          <a:ext cx="328613" cy="2047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B27813" id="Conector recto de flecha 76" o:spid="_x0000_s1026" type="#_x0000_t32" style="position:absolute;margin-left:284.25pt;margin-top:42.4pt;width:25.9pt;height:16.1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" strokecolor="#4472c4 [3204]" strokeweight=".5pt">
                <v:stroke endarrow="block" joinstyle="miter"/>
              </v:shape>
            </w:pict>
          </mc:Fallback>
        </mc:AlternateContent>
      </w:r>
      <w:r w:rsidR="005C39D3">
        <w:t>Tras la verificación de todos lo campos, si están correctos, aparecerá un mensaje de éxito en la parte inferior del formulario (véase captura inferior).</w:t>
      </w:r>
    </w:p>
    <w:p w14:paraId="3FDE483D" w14:textId="747258C9" w:rsidR="00AB3AA8" w:rsidRDefault="009F2C5E" w:rsidP="00AB3AA8">
      <w:r>
        <w:rPr>
          <w:noProof/>
          <w14:ligatures w14:val="standardContextual"/>
        </w:rPr>
        <mc:AlternateContent>
          <mc:Choice Requires="wps">
            <w:drawing>
              <wp:anchor distT="0" distB="0" distL="114300" distR="114300" simplePos="0" relativeHeight="251830272" behindDoc="0" locked="0" layoutInCell="1" allowOverlap="1" wp14:anchorId="649B99DC" wp14:editId="5D233D6B">
                <wp:simplePos x="0" y="0"/>
                <wp:positionH relativeFrom="margin">
                  <wp:posOffset>90488</wp:posOffset>
                </wp:positionH>
                <wp:positionV relativeFrom="paragraph">
                  <wp:posOffset>206058</wp:posOffset>
                </wp:positionV>
                <wp:extent cx="909637" cy="133350"/>
                <wp:effectExtent l="0" t="0" r="24130" b="19050"/>
                <wp:wrapNone/>
                <wp:docPr id="2058555308" name="Rectángulo 57"/>
                <wp:cNvGraphicFramePr/>
                <a:graphic xmlns:a="http://schemas.openxmlformats.org/drawingml/2006/main">
                  <a:graphicData uri="http://schemas.microsoft.com/office/word/2010/wordprocessingShape">
                    <wps:wsp>
                      <wps:cNvSpPr/>
                      <wps:spPr>
                        <a:xfrm>
                          <a:off x="0" y="0"/>
                          <a:ext cx="909637" cy="1333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F036E" id="Rectángulo 57" o:spid="_x0000_s1026" style="position:absolute;margin-left:7.15pt;margin-top:16.25pt;width:71.6pt;height:10.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" filled="f" strokecolor="yellow" strokeweight="1.5pt">
                <w10:wrap anchorx="margin"/>
              </v:rect>
            </w:pict>
          </mc:Fallback>
        </mc:AlternateContent>
      </w:r>
      <w:r w:rsidR="00AB3AA8">
        <w:rPr>
          <w:noProof/>
        </w:rPr>
        <w:drawing>
          <wp:anchor distT="0" distB="0" distL="114300" distR="114300" simplePos="0" relativeHeight="251827200" behindDoc="0" locked="0" layoutInCell="1" allowOverlap="1" wp14:anchorId="2D6BAA78" wp14:editId="4B04B345">
            <wp:simplePos x="0" y="0"/>
            <wp:positionH relativeFrom="margin">
              <wp:posOffset>-635</wp:posOffset>
            </wp:positionH>
            <wp:positionV relativeFrom="paragraph">
              <wp:posOffset>34290</wp:posOffset>
            </wp:positionV>
            <wp:extent cx="2089785" cy="424180"/>
            <wp:effectExtent l="0" t="0" r="5715" b="0"/>
            <wp:wrapThrough wrapText="bothSides">
              <wp:wrapPolygon edited="0">
                <wp:start x="0" y="0"/>
                <wp:lineTo x="0" y="20371"/>
                <wp:lineTo x="21462" y="20371"/>
                <wp:lineTo x="21462" y="0"/>
                <wp:lineTo x="0" y="0"/>
              </wp:wrapPolygon>
            </wp:wrapThrough>
            <wp:docPr id="181003993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39938" name="Imagen 1" descr="Interfaz de usuario gráfica&#10;&#10;El contenido generado por IA puede ser incorrecto."/>
                    <pic:cNvPicPr/>
                  </pic:nvPicPr>
                  <pic:blipFill rotWithShape="1">
                    <a:blip r:embed="rId76" cstate="print">
                      <a:extLst>
                        <a:ext uri="{28A0092B-C50C-407E-A947-70E740481C1C}">
                          <a14:useLocalDpi xmlns:a14="http://schemas.microsoft.com/office/drawing/2010/main" val="0"/>
                        </a:ext>
                      </a:extLst>
                    </a:blip>
                    <a:srcRect l="36182" t="68177" r="36929" b="22116"/>
                    <a:stretch>
                      <a:fillRect/>
                    </a:stretch>
                  </pic:blipFill>
                  <pic:spPr bwMode="auto">
                    <a:xfrm>
                      <a:off x="0" y="0"/>
                      <a:ext cx="2089785" cy="42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037FD" w14:textId="77777777" w:rsidR="00AB3AA8" w:rsidRDefault="00AB3AA8" w:rsidP="005C39D3">
      <w:pPr>
        <w:pStyle w:val="Ttulo2"/>
      </w:pPr>
    </w:p>
    <w:p w14:paraId="3AF08780" w14:textId="77777777" w:rsidR="00AB3AA8" w:rsidRDefault="00AB3AA8" w:rsidP="00AB3AA8">
      <w:pPr>
        <w:pStyle w:val="Ttulo2"/>
      </w:pPr>
    </w:p>
    <w:p w14:paraId="094CF753" w14:textId="691A8F18" w:rsidR="00FB4A15" w:rsidRPr="00FB4A15" w:rsidRDefault="00FC0B3F" w:rsidP="00AB3AA8">
      <w:pPr>
        <w:pStyle w:val="Ttulo2"/>
      </w:pPr>
      <w:bookmarkStart w:id="34" w:name="_Toc200896283"/>
      <w:r>
        <w:t>5.</w:t>
      </w:r>
      <w:r w:rsidR="00FB4A15" w:rsidRPr="00FB4A15">
        <w:t xml:space="preserve">2 </w:t>
      </w:r>
      <w:r w:rsidR="004F30A7">
        <w:t>Navegación y búsqueda</w:t>
      </w:r>
      <w:bookmarkEnd w:id="34"/>
    </w:p>
    <w:p w14:paraId="6DBD7BC3" w14:textId="16DEBB32" w:rsidR="004F30A7" w:rsidRPr="004F30A7" w:rsidRDefault="004F30A7" w:rsidP="00AB3AA8">
      <w:pPr>
        <w:pStyle w:val="Ttulo3"/>
      </w:pPr>
      <w:bookmarkStart w:id="35" w:name="_Toc200896284"/>
      <w:r>
        <w:t>5.2.1 B</w:t>
      </w:r>
      <w:r w:rsidR="00A65C35">
        <w:t>uscar</w:t>
      </w:r>
      <w:r>
        <w:t xml:space="preserve"> recetas en internet</w:t>
      </w:r>
      <w:bookmarkEnd w:id="35"/>
    </w:p>
    <w:p w14:paraId="1B09D08A" w14:textId="5720F9B6" w:rsidR="004F30A7" w:rsidRPr="004F30A7" w:rsidRDefault="004F30A7" w:rsidP="004F30A7">
      <w:r>
        <w:t xml:space="preserve">La funcionalidad de búsqueda de recetas en internet está </w:t>
      </w:r>
      <w:r w:rsidR="006F7267">
        <w:t xml:space="preserve">localizada en el mismo lugar (menú desplegable “Recetas” de la barra de navegación) y se encuentra </w:t>
      </w:r>
      <w:r>
        <w:t xml:space="preserve">implementada del mismo modo que </w:t>
      </w:r>
      <w:r w:rsidR="006F7267">
        <w:t>para</w:t>
      </w:r>
      <w:r>
        <w:t xml:space="preserve"> el perfil de usuario registrado de tipo cliente</w:t>
      </w:r>
      <w:r w:rsidR="006F7267">
        <w:t>. Dicha función se encuentra</w:t>
      </w:r>
      <w:r>
        <w:t xml:space="preserve"> descrita en el apartado 4.2.1 del presente manual</w:t>
      </w:r>
      <w:r w:rsidR="006F7267">
        <w:t>, para más información, remítase a él</w:t>
      </w:r>
      <w:r>
        <w:t>.</w:t>
      </w:r>
    </w:p>
    <w:p w14:paraId="1B79C167" w14:textId="77777777" w:rsidR="00AB3AA8" w:rsidRDefault="00AB3AA8" w:rsidP="00B034DF">
      <w:pPr>
        <w:pStyle w:val="Ttulo2"/>
      </w:pPr>
    </w:p>
    <w:p w14:paraId="4751F696" w14:textId="0352D31D" w:rsidR="00B034DF" w:rsidRDefault="00B034DF" w:rsidP="00B034DF">
      <w:pPr>
        <w:pStyle w:val="Ttulo2"/>
      </w:pPr>
      <w:bookmarkStart w:id="36" w:name="_Toc200896285"/>
      <w:r>
        <w:t>5.</w:t>
      </w:r>
      <w:r w:rsidR="004F30A7">
        <w:t>3</w:t>
      </w:r>
      <w:r>
        <w:t xml:space="preserve"> Gestión de recetas</w:t>
      </w:r>
      <w:bookmarkEnd w:id="36"/>
    </w:p>
    <w:p w14:paraId="0F0C6FCB" w14:textId="77777777" w:rsidR="00AB3AA8" w:rsidRPr="00AB3AA8" w:rsidRDefault="00AB3AA8" w:rsidP="00AB3AA8"/>
    <w:p w14:paraId="5C5250A8" w14:textId="4296B248" w:rsidR="006F7267" w:rsidRDefault="006F7267" w:rsidP="006C304C">
      <w:pPr>
        <w:pStyle w:val="Ttulo3"/>
      </w:pPr>
      <w:bookmarkStart w:id="37" w:name="_Toc200896286"/>
      <w:r>
        <w:t>5.3.1 Crear receta</w:t>
      </w:r>
      <w:bookmarkEnd w:id="37"/>
    </w:p>
    <w:p w14:paraId="4CA00258" w14:textId="278501A0" w:rsidR="006F7267" w:rsidRDefault="006F7267" w:rsidP="006F7267">
      <w:r>
        <w:t>La funcionalidad de creación de nueva receta está localizada en el mismo lugar (menú desplegable “Recetas” de la barra de navegación) y se encuentra implementada del mismo modo que en el perfil de usuario</w:t>
      </w:r>
      <w:r w:rsidRPr="006F7267">
        <w:t xml:space="preserve"> </w:t>
      </w:r>
      <w:r>
        <w:t>registrado de tipo cliente. Dicha función se encuentra descrita en el apartado 4.3.1 del presente manual, para más información, remítase a él.</w:t>
      </w:r>
    </w:p>
    <w:p w14:paraId="622CDDA8" w14:textId="4CB2A6EA" w:rsidR="006C304C" w:rsidRDefault="006C304C" w:rsidP="006C304C">
      <w:pPr>
        <w:pStyle w:val="Ttulo3"/>
      </w:pPr>
      <w:bookmarkStart w:id="38" w:name="_Toc200896287"/>
      <w:r>
        <w:t xml:space="preserve">5.3.2 Ver, editar y </w:t>
      </w:r>
      <w:r w:rsidR="007474BA">
        <w:t>elimin</w:t>
      </w:r>
      <w:r>
        <w:t>ar recetas</w:t>
      </w:r>
      <w:bookmarkEnd w:id="38"/>
    </w:p>
    <w:p w14:paraId="0B362DE1" w14:textId="29B37195" w:rsidR="006C304C" w:rsidRPr="006C304C" w:rsidRDefault="006C304C" w:rsidP="006C304C">
      <w:r>
        <w:t>El perfil de administrador puede ver, editar y eliminar las recetas de todos los usuarios registrados, puesto que desempeña un papel del moderador.</w:t>
      </w:r>
    </w:p>
    <w:p w14:paraId="718A4743" w14:textId="3997B0F7" w:rsidR="006C304C" w:rsidRDefault="006C304C" w:rsidP="006C304C">
      <w:pPr>
        <w:pStyle w:val="Ttulo4"/>
      </w:pPr>
      <w:r>
        <w:t>5.3.2.1 Ver recetas</w:t>
      </w:r>
    </w:p>
    <w:p w14:paraId="0114C9D9" w14:textId="42DB1DD0" w:rsidR="006C304C" w:rsidRDefault="006C304C" w:rsidP="006C304C">
      <w:r>
        <w:t>Para ver todas las recetas de la plataforma, solo se ha de hacer clic en el enlace “ver todas las Recetas” del menú desplegable “</w:t>
      </w:r>
      <w:proofErr w:type="gramStart"/>
      <w:r>
        <w:t>Recetas”(</w:t>
      </w:r>
      <w:proofErr w:type="gramEnd"/>
      <w:r>
        <w:t xml:space="preserve">véase captura inferior). </w:t>
      </w:r>
    </w:p>
    <w:p w14:paraId="1ABE2737" w14:textId="4C1EC289" w:rsidR="006C304C" w:rsidRDefault="006C304C" w:rsidP="006C304C">
      <w:r>
        <w:rPr>
          <w:noProof/>
          <w14:ligatures w14:val="standardContextual"/>
        </w:rPr>
        <mc:AlternateContent>
          <mc:Choice Requires="wps">
            <w:drawing>
              <wp:anchor distT="0" distB="0" distL="114300" distR="114300" simplePos="0" relativeHeight="251832320" behindDoc="0" locked="0" layoutInCell="1" allowOverlap="1" wp14:anchorId="5319D4DD" wp14:editId="582A3E37">
                <wp:simplePos x="0" y="0"/>
                <wp:positionH relativeFrom="page">
                  <wp:posOffset>2705100</wp:posOffset>
                </wp:positionH>
                <wp:positionV relativeFrom="paragraph">
                  <wp:posOffset>1272223</wp:posOffset>
                </wp:positionV>
                <wp:extent cx="571500" cy="257175"/>
                <wp:effectExtent l="0" t="0" r="19050" b="28575"/>
                <wp:wrapNone/>
                <wp:docPr id="1830366016" name="Rectángulo 57"/>
                <wp:cNvGraphicFramePr/>
                <a:graphic xmlns:a="http://schemas.openxmlformats.org/drawingml/2006/main">
                  <a:graphicData uri="http://schemas.microsoft.com/office/word/2010/wordprocessingShape">
                    <wps:wsp>
                      <wps:cNvSpPr/>
                      <wps:spPr>
                        <a:xfrm>
                          <a:off x="0" y="0"/>
                          <a:ext cx="571500" cy="2571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69277" id="Rectángulo 57" o:spid="_x0000_s1026" style="position:absolute;margin-left:213pt;margin-top:100.2pt;width:45pt;height:20.25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" filled="f" strokecolor="yellow" strokeweight="1.5pt">
                <w10:wrap anchorx="page"/>
              </v:rect>
            </w:pict>
          </mc:Fallback>
        </mc:AlternateContent>
      </w:r>
      <w:r>
        <w:rPr>
          <w:noProof/>
          <w14:ligatures w14:val="standardContextual"/>
        </w:rPr>
        <w:drawing>
          <wp:inline distT="0" distB="0" distL="0" distR="0" wp14:anchorId="36879250" wp14:editId="10D7F8C6">
            <wp:extent cx="5489575" cy="2471738"/>
            <wp:effectExtent l="0" t="0" r="0" b="5080"/>
            <wp:docPr id="1074479450" name="Imagen 1" descr="Interfaz gráfica del desplegable &quot;Receta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79450" name="Imagen 1" descr="Interfaz gráfica del desplegable &quot;Recetas&quot; de la barra de navegación."/>
                    <pic:cNvPicPr/>
                  </pic:nvPicPr>
                  <pic:blipFill rotWithShape="1">
                    <a:blip r:embed="rId77"/>
                    <a:srcRect t="5244" b="14713"/>
                    <a:stretch>
                      <a:fillRect/>
                    </a:stretch>
                  </pic:blipFill>
                  <pic:spPr bwMode="auto">
                    <a:xfrm>
                      <a:off x="0" y="0"/>
                      <a:ext cx="5489575" cy="2471738"/>
                    </a:xfrm>
                    <a:prstGeom prst="rect">
                      <a:avLst/>
                    </a:prstGeom>
                    <a:ln>
                      <a:noFill/>
                    </a:ln>
                    <a:extLst>
                      <a:ext uri="{53640926-AAD7-44D8-BBD7-CCE9431645EC}">
                        <a14:shadowObscured xmlns:a14="http://schemas.microsoft.com/office/drawing/2010/main"/>
                      </a:ext>
                    </a:extLst>
                  </pic:spPr>
                </pic:pic>
              </a:graphicData>
            </a:graphic>
          </wp:inline>
        </w:drawing>
      </w:r>
    </w:p>
    <w:p w14:paraId="4FF179BC" w14:textId="6B17DB29" w:rsidR="006C304C" w:rsidRDefault="006C304C" w:rsidP="006C304C">
      <w:r>
        <w:lastRenderedPageBreak/>
        <w:t>Automáticamente, seremos redirigidos a la página con el listado global de recetas de la plataforma</w:t>
      </w:r>
      <w:r w:rsidR="00840074">
        <w:t xml:space="preserve">. </w:t>
      </w:r>
    </w:p>
    <w:p w14:paraId="73EC9458" w14:textId="6B2977D7" w:rsidR="00840074" w:rsidRDefault="00840074" w:rsidP="006C304C">
      <w:r>
        <w:t>Cada receta se muestra en una tarjeta y contiene toda la información que tiene almacenada, incluida la imagen si la tuviera. Al pie de cada tarjeta tenemos dos botones “Modificar” o “Eliminar” los cuales, al hacer clic sobre ellos, nos permiten modificar o eliminar la receta en cuestión (véase captura inferior).</w:t>
      </w:r>
    </w:p>
    <w:p w14:paraId="52AA7F0C" w14:textId="109E2EED" w:rsidR="006C304C" w:rsidRPr="006C304C" w:rsidRDefault="00840074" w:rsidP="006C304C">
      <w:r>
        <w:rPr>
          <w:noProof/>
          <w14:ligatures w14:val="standardContextual"/>
        </w:rPr>
        <mc:AlternateContent>
          <mc:Choice Requires="wps">
            <w:drawing>
              <wp:anchor distT="0" distB="0" distL="114300" distR="114300" simplePos="0" relativeHeight="251834368" behindDoc="0" locked="0" layoutInCell="1" allowOverlap="1" wp14:anchorId="1F7AEAF4" wp14:editId="10429621">
                <wp:simplePos x="0" y="0"/>
                <wp:positionH relativeFrom="page">
                  <wp:posOffset>2952750</wp:posOffset>
                </wp:positionH>
                <wp:positionV relativeFrom="paragraph">
                  <wp:posOffset>2137410</wp:posOffset>
                </wp:positionV>
                <wp:extent cx="1490345" cy="257175"/>
                <wp:effectExtent l="0" t="0" r="14605" b="28575"/>
                <wp:wrapNone/>
                <wp:docPr id="650716511" name="Rectángulo 57"/>
                <wp:cNvGraphicFramePr/>
                <a:graphic xmlns:a="http://schemas.openxmlformats.org/drawingml/2006/main">
                  <a:graphicData uri="http://schemas.microsoft.com/office/word/2010/wordprocessingShape">
                    <wps:wsp>
                      <wps:cNvSpPr/>
                      <wps:spPr>
                        <a:xfrm>
                          <a:off x="0" y="0"/>
                          <a:ext cx="1490345" cy="2571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8822" id="Rectángulo 57" o:spid="_x0000_s1026" style="position:absolute;margin-left:232.5pt;margin-top:168.3pt;width:117.35pt;height:20.25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" filled="f" strokecolor="yellow" strokeweight="1.5pt">
                <w10:wrap anchorx="page"/>
              </v:rect>
            </w:pict>
          </mc:Fallback>
        </mc:AlternateContent>
      </w:r>
      <w:r w:rsidR="006C304C">
        <w:rPr>
          <w:noProof/>
          <w14:ligatures w14:val="standardContextual"/>
        </w:rPr>
        <w:drawing>
          <wp:inline distT="0" distB="0" distL="0" distR="0" wp14:anchorId="24B06EDA" wp14:editId="20136F49">
            <wp:extent cx="5489575" cy="2438400"/>
            <wp:effectExtent l="0" t="0" r="0" b="0"/>
            <wp:docPr id="1165403609" name="Imagen 1" descr="Interfaz gráfica de la página de listado global de Recetas desde el perfil de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03609" name="Imagen 1" descr="Interfaz gráfica de la página de listado global de Recetas desde el perfil de administrador."/>
                    <pic:cNvPicPr/>
                  </pic:nvPicPr>
                  <pic:blipFill rotWithShape="1">
                    <a:blip r:embed="rId78"/>
                    <a:srcRect t="6169" b="14868"/>
                    <a:stretch>
                      <a:fillRect/>
                    </a:stretch>
                  </pic:blipFill>
                  <pic:spPr bwMode="auto">
                    <a:xfrm>
                      <a:off x="0" y="0"/>
                      <a:ext cx="5489575" cy="2438400"/>
                    </a:xfrm>
                    <a:prstGeom prst="rect">
                      <a:avLst/>
                    </a:prstGeom>
                    <a:ln>
                      <a:noFill/>
                    </a:ln>
                    <a:extLst>
                      <a:ext uri="{53640926-AAD7-44D8-BBD7-CCE9431645EC}">
                        <a14:shadowObscured xmlns:a14="http://schemas.microsoft.com/office/drawing/2010/main"/>
                      </a:ext>
                    </a:extLst>
                  </pic:spPr>
                </pic:pic>
              </a:graphicData>
            </a:graphic>
          </wp:inline>
        </w:drawing>
      </w:r>
    </w:p>
    <w:p w14:paraId="5C2A5C0D" w14:textId="47664B6E" w:rsidR="006C304C" w:rsidRDefault="006C304C" w:rsidP="006C304C">
      <w:pPr>
        <w:pStyle w:val="Ttulo4"/>
      </w:pPr>
      <w:r>
        <w:t>5.3.2.2 Editar/modificar receta</w:t>
      </w:r>
    </w:p>
    <w:p w14:paraId="279B70B7" w14:textId="09AFB849" w:rsidR="00840074" w:rsidRDefault="00840074" w:rsidP="00840074">
      <w:r>
        <w:t>Para acceder al formulario de edición/modificación de una receta, tenemos dos rutas posibles:</w:t>
      </w:r>
    </w:p>
    <w:p w14:paraId="7C9EE515" w14:textId="10A1FFD0" w:rsidR="00840074" w:rsidRDefault="002C3F79" w:rsidP="00840074">
      <w:pPr>
        <w:pStyle w:val="Ttulo5"/>
      </w:pPr>
      <w:r>
        <w:rPr>
          <w:noProof/>
          <w14:ligatures w14:val="standardContextual"/>
        </w:rPr>
        <w:drawing>
          <wp:anchor distT="0" distB="0" distL="114300" distR="114300" simplePos="0" relativeHeight="251615227" behindDoc="0" locked="0" layoutInCell="1" allowOverlap="1" wp14:anchorId="17C20991" wp14:editId="13923147">
            <wp:simplePos x="0" y="0"/>
            <wp:positionH relativeFrom="column">
              <wp:posOffset>3916045</wp:posOffset>
            </wp:positionH>
            <wp:positionV relativeFrom="paragraph">
              <wp:posOffset>7620</wp:posOffset>
            </wp:positionV>
            <wp:extent cx="1474470" cy="1495425"/>
            <wp:effectExtent l="0" t="0" r="0" b="9525"/>
            <wp:wrapThrough wrapText="bothSides">
              <wp:wrapPolygon edited="0">
                <wp:start x="0" y="0"/>
                <wp:lineTo x="0" y="21462"/>
                <wp:lineTo x="21209" y="21462"/>
                <wp:lineTo x="21209" y="0"/>
                <wp:lineTo x="0" y="0"/>
              </wp:wrapPolygon>
            </wp:wrapThrough>
            <wp:docPr id="1149432750" name="Imagen 1" descr="Interfaz gráfica de la página de listado global de Recetas desde el perfil de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03609" name="Imagen 1" descr="Interfaz gráfica de la página de listado global de Recetas desde el perfil de administrador."/>
                    <pic:cNvPicPr/>
                  </pic:nvPicPr>
                  <pic:blipFill rotWithShape="1">
                    <a:blip r:embed="rId79" cstate="print">
                      <a:extLst>
                        <a:ext uri="{28A0092B-C50C-407E-A947-70E740481C1C}">
                          <a14:useLocalDpi xmlns:a14="http://schemas.microsoft.com/office/drawing/2010/main" val="0"/>
                        </a:ext>
                      </a:extLst>
                    </a:blip>
                    <a:srcRect l="36223" t="37356" r="36905" b="14195"/>
                    <a:stretch>
                      <a:fillRect/>
                    </a:stretch>
                  </pic:blipFill>
                  <pic:spPr bwMode="auto">
                    <a:xfrm>
                      <a:off x="0" y="0"/>
                      <a:ext cx="1474470" cy="1495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074">
        <w:t>5.3.2.2.1 Desde el listado</w:t>
      </w:r>
      <w:r w:rsidR="007474BA">
        <w:t xml:space="preserve"> global</w:t>
      </w:r>
      <w:r w:rsidR="00840074">
        <w:t xml:space="preserve"> de recetas</w:t>
      </w:r>
    </w:p>
    <w:p w14:paraId="6585538B" w14:textId="08DB64A5" w:rsidR="00840074" w:rsidRDefault="00840074" w:rsidP="00840074">
      <w:r>
        <w:t xml:space="preserve">En el listado global de recetas descrito en el apartado 5.3.2.1, hacemos clic en el botón “Modificar” de la tarjeta de la receta que queramos editar (véase captura </w:t>
      </w:r>
      <w:r w:rsidR="002C3F79">
        <w:t>lateral</w:t>
      </w:r>
      <w:r>
        <w:t>).</w:t>
      </w:r>
    </w:p>
    <w:p w14:paraId="3A4DCEBA" w14:textId="77777777" w:rsidR="00AB3AA8" w:rsidRDefault="00AB3AA8" w:rsidP="00840074"/>
    <w:p w14:paraId="304F93DD" w14:textId="133A6696" w:rsidR="002C3F79" w:rsidRDefault="002C3F79" w:rsidP="002C3F79">
      <w:r>
        <w:rPr>
          <w:noProof/>
          <w14:ligatures w14:val="standardContextual"/>
        </w:rPr>
        <mc:AlternateContent>
          <mc:Choice Requires="wps">
            <w:drawing>
              <wp:anchor distT="0" distB="0" distL="114300" distR="114300" simplePos="0" relativeHeight="251836416" behindDoc="0" locked="0" layoutInCell="1" allowOverlap="1" wp14:anchorId="770E2898" wp14:editId="59C97C18">
                <wp:simplePos x="0" y="0"/>
                <wp:positionH relativeFrom="margin">
                  <wp:posOffset>3881120</wp:posOffset>
                </wp:positionH>
                <wp:positionV relativeFrom="paragraph">
                  <wp:posOffset>136525</wp:posOffset>
                </wp:positionV>
                <wp:extent cx="1499870" cy="161925"/>
                <wp:effectExtent l="0" t="0" r="24130" b="28575"/>
                <wp:wrapNone/>
                <wp:docPr id="1434021557" name="Rectángulo 57"/>
                <wp:cNvGraphicFramePr/>
                <a:graphic xmlns:a="http://schemas.openxmlformats.org/drawingml/2006/main">
                  <a:graphicData uri="http://schemas.microsoft.com/office/word/2010/wordprocessingShape">
                    <wps:wsp>
                      <wps:cNvSpPr/>
                      <wps:spPr>
                        <a:xfrm>
                          <a:off x="0" y="0"/>
                          <a:ext cx="1499870" cy="16192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232B2" id="Rectángulo 57" o:spid="_x0000_s1026" style="position:absolute;margin-left:305.6pt;margin-top:10.75pt;width:118.1pt;height:12.7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" filled="f" strokecolor="yellow" strokeweight="1.5pt">
                <w10:wrap anchorx="margin"/>
              </v:rect>
            </w:pict>
          </mc:Fallback>
        </mc:AlternateContent>
      </w:r>
      <w:r>
        <w:t>Esto nos redirigirá automáticamente a la página de modificación de datos de la receta, donde se mostrará un formulario precargado con los datos existentes de dicha receta (véase captura inferior).</w:t>
      </w:r>
    </w:p>
    <w:p w14:paraId="47F7E466" w14:textId="705554AC" w:rsidR="002C3F79" w:rsidRDefault="002C3F79" w:rsidP="00840074">
      <w:r>
        <w:rPr>
          <w:noProof/>
          <w14:ligatures w14:val="standardContextual"/>
        </w:rPr>
        <w:drawing>
          <wp:anchor distT="0" distB="0" distL="114300" distR="114300" simplePos="0" relativeHeight="251837440" behindDoc="0" locked="0" layoutInCell="1" allowOverlap="1" wp14:anchorId="5CFA872A" wp14:editId="2A477CF9">
            <wp:simplePos x="0" y="0"/>
            <wp:positionH relativeFrom="margin">
              <wp:align>left</wp:align>
            </wp:positionH>
            <wp:positionV relativeFrom="paragraph">
              <wp:posOffset>309245</wp:posOffset>
            </wp:positionV>
            <wp:extent cx="5557520" cy="2294890"/>
            <wp:effectExtent l="0" t="0" r="0" b="0"/>
            <wp:wrapThrough wrapText="bothSides">
              <wp:wrapPolygon edited="0">
                <wp:start x="0" y="0"/>
                <wp:lineTo x="0" y="21337"/>
                <wp:lineTo x="21472" y="21337"/>
                <wp:lineTo x="21472" y="0"/>
                <wp:lineTo x="0" y="0"/>
              </wp:wrapPolygon>
            </wp:wrapThrough>
            <wp:docPr id="108707292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72925" name="Imagen 1" descr="Interfaz de usuario gráfica, Aplicación&#10;&#10;El contenido generado por IA puede ser incorrecto."/>
                    <pic:cNvPicPr/>
                  </pic:nvPicPr>
                  <pic:blipFill rotWithShape="1">
                    <a:blip r:embed="rId80" cstate="print">
                      <a:extLst>
                        <a:ext uri="{28A0092B-C50C-407E-A947-70E740481C1C}">
                          <a14:useLocalDpi xmlns:a14="http://schemas.microsoft.com/office/drawing/2010/main" val="0"/>
                        </a:ext>
                      </a:extLst>
                    </a:blip>
                    <a:srcRect t="11413" r="-1243" b="14250"/>
                    <a:stretch>
                      <a:fillRect/>
                    </a:stretch>
                  </pic:blipFill>
                  <pic:spPr bwMode="auto">
                    <a:xfrm>
                      <a:off x="0" y="0"/>
                      <a:ext cx="5557520" cy="2294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81030B" w14:textId="77777777" w:rsidR="00AB3AA8" w:rsidRDefault="00AB3AA8">
      <w:pPr>
        <w:spacing w:after="160" w:line="259" w:lineRule="auto"/>
      </w:pPr>
      <w:r>
        <w:br w:type="page"/>
      </w:r>
    </w:p>
    <w:p w14:paraId="3124503E" w14:textId="7BDC24E9" w:rsidR="002C3F79" w:rsidRDefault="002C3F79" w:rsidP="00840074">
      <w:r>
        <w:lastRenderedPageBreak/>
        <w:t>Una vez modificados los campos que se tengan que modificar, hacemos clic en el botón “Modificar” del formulario y tras realizarse la modificación, nos aparece un mensaje de éxito a pie de formulario (véase captura inferior)</w:t>
      </w:r>
    </w:p>
    <w:p w14:paraId="28BB3623" w14:textId="498A3572" w:rsidR="00840074" w:rsidRDefault="008E7334" w:rsidP="00840074">
      <w:r w:rsidRPr="002C3F79">
        <w:rPr>
          <w:noProof/>
        </w:rPr>
        <w:drawing>
          <wp:anchor distT="0" distB="0" distL="114300" distR="114300" simplePos="0" relativeHeight="251838464" behindDoc="0" locked="0" layoutInCell="1" allowOverlap="1" wp14:anchorId="2AAA812C" wp14:editId="5AE47E8C">
            <wp:simplePos x="0" y="0"/>
            <wp:positionH relativeFrom="column">
              <wp:posOffset>1480820</wp:posOffset>
            </wp:positionH>
            <wp:positionV relativeFrom="paragraph">
              <wp:posOffset>93980</wp:posOffset>
            </wp:positionV>
            <wp:extent cx="2328545" cy="326390"/>
            <wp:effectExtent l="0" t="0" r="0" b="0"/>
            <wp:wrapThrough wrapText="bothSides">
              <wp:wrapPolygon edited="0">
                <wp:start x="0" y="0"/>
                <wp:lineTo x="0" y="20171"/>
                <wp:lineTo x="21382" y="20171"/>
                <wp:lineTo x="21382" y="0"/>
                <wp:lineTo x="0" y="0"/>
              </wp:wrapPolygon>
            </wp:wrapThrough>
            <wp:docPr id="78952728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27284" name="Imagen 1" descr="Interfaz de usuario gráfica, Sitio web&#10;&#10;El contenido generado por IA puede ser incorrecto."/>
                    <pic:cNvPicPr/>
                  </pic:nvPicPr>
                  <pic:blipFill>
                    <a:blip r:embed="rId81">
                      <a:extLst>
                        <a:ext uri="{28A0092B-C50C-407E-A947-70E740481C1C}">
                          <a14:useLocalDpi xmlns:a14="http://schemas.microsoft.com/office/drawing/2010/main" val="0"/>
                        </a:ext>
                      </a:extLst>
                    </a:blip>
                    <a:stretch>
                      <a:fillRect/>
                    </a:stretch>
                  </pic:blipFill>
                  <pic:spPr>
                    <a:xfrm>
                      <a:off x="0" y="0"/>
                      <a:ext cx="2328545" cy="326390"/>
                    </a:xfrm>
                    <a:prstGeom prst="rect">
                      <a:avLst/>
                    </a:prstGeom>
                  </pic:spPr>
                </pic:pic>
              </a:graphicData>
            </a:graphic>
            <wp14:sizeRelH relativeFrom="page">
              <wp14:pctWidth>0</wp14:pctWidth>
            </wp14:sizeRelH>
            <wp14:sizeRelV relativeFrom="page">
              <wp14:pctHeight>0</wp14:pctHeight>
            </wp14:sizeRelV>
          </wp:anchor>
        </w:drawing>
      </w:r>
    </w:p>
    <w:p w14:paraId="49DA396D" w14:textId="563124A3" w:rsidR="002C3F79" w:rsidRPr="00840074" w:rsidRDefault="008E7334" w:rsidP="00840074">
      <w:r>
        <w:rPr>
          <w:noProof/>
          <w14:ligatures w14:val="standardContextual"/>
        </w:rPr>
        <mc:AlternateContent>
          <mc:Choice Requires="wps">
            <w:drawing>
              <wp:anchor distT="0" distB="0" distL="114300" distR="114300" simplePos="0" relativeHeight="251840512" behindDoc="0" locked="0" layoutInCell="1" allowOverlap="1" wp14:anchorId="470A5E59" wp14:editId="2ECFED39">
                <wp:simplePos x="0" y="0"/>
                <wp:positionH relativeFrom="margin">
                  <wp:posOffset>1371600</wp:posOffset>
                </wp:positionH>
                <wp:positionV relativeFrom="paragraph">
                  <wp:posOffset>27940</wp:posOffset>
                </wp:positionV>
                <wp:extent cx="1499870" cy="161925"/>
                <wp:effectExtent l="0" t="0" r="24130" b="28575"/>
                <wp:wrapNone/>
                <wp:docPr id="1154678094" name="Rectángulo 57"/>
                <wp:cNvGraphicFramePr/>
                <a:graphic xmlns:a="http://schemas.openxmlformats.org/drawingml/2006/main">
                  <a:graphicData uri="http://schemas.microsoft.com/office/word/2010/wordprocessingShape">
                    <wps:wsp>
                      <wps:cNvSpPr/>
                      <wps:spPr>
                        <a:xfrm>
                          <a:off x="0" y="0"/>
                          <a:ext cx="1499870" cy="16192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BDDF5" id="Rectángulo 57" o:spid="_x0000_s1026" style="position:absolute;margin-left:108pt;margin-top:2.2pt;width:118.1pt;height:12.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" filled="f" strokecolor="yellow" strokeweight="1.5pt">
                <w10:wrap anchorx="margin"/>
              </v:rect>
            </w:pict>
          </mc:Fallback>
        </mc:AlternateContent>
      </w:r>
    </w:p>
    <w:p w14:paraId="53F04FDB" w14:textId="57D06734" w:rsidR="008E7334" w:rsidRDefault="008E7334">
      <w:pPr>
        <w:spacing w:after="160" w:line="259" w:lineRule="auto"/>
        <w:rPr>
          <w:rFonts w:asciiTheme="majorHAnsi" w:eastAsiaTheme="majorEastAsia" w:hAnsiTheme="majorHAnsi" w:cstheme="majorBidi"/>
          <w:color w:val="2F5496" w:themeColor="accent1" w:themeShade="BF"/>
        </w:rPr>
      </w:pPr>
    </w:p>
    <w:p w14:paraId="1AE97559" w14:textId="36577355" w:rsidR="00840074" w:rsidRPr="00840074" w:rsidRDefault="00840074" w:rsidP="00840074">
      <w:pPr>
        <w:pStyle w:val="Ttulo5"/>
      </w:pPr>
      <w:r>
        <w:t>5.3.2.2.2 Desde la pestaña “Modificar Receta”</w:t>
      </w:r>
    </w:p>
    <w:p w14:paraId="3EB0D767" w14:textId="77777777" w:rsidR="008E7334" w:rsidRDefault="00840074" w:rsidP="00840074">
      <w:r>
        <w:t xml:space="preserve">Al hacer clic en </w:t>
      </w:r>
      <w:r w:rsidR="008E7334">
        <w:t>el enlace “M</w:t>
      </w:r>
      <w:r>
        <w:t xml:space="preserve">odificar </w:t>
      </w:r>
      <w:r w:rsidR="008E7334">
        <w:t>R</w:t>
      </w:r>
      <w:r>
        <w:t>eceta</w:t>
      </w:r>
      <w:r w:rsidR="008E7334">
        <w:t>” del menú desplegable “Recetas” (véase captura inferior).</w:t>
      </w:r>
    </w:p>
    <w:p w14:paraId="26FA4AF1" w14:textId="0B9684DE" w:rsidR="008E7334" w:rsidRDefault="008E7334" w:rsidP="00840074">
      <w:ins w:id="39" w:author="smartinezmadruga.ieslapuebla@gmail.com" w:date="2025-06-09T20:32:00Z" w16du:dateUtc="2025-06-09T18:32:00Z">
        <w:r>
          <w:rPr>
            <w:noProof/>
            <w14:ligatures w14:val="standardContextual"/>
          </w:rPr>
          <mc:AlternateContent>
            <mc:Choice Requires="wps">
              <w:drawing>
                <wp:anchor distT="0" distB="0" distL="114300" distR="114300" simplePos="0" relativeHeight="251842560" behindDoc="0" locked="0" layoutInCell="1" allowOverlap="1" wp14:anchorId="2873F51E" wp14:editId="61597503">
                  <wp:simplePos x="0" y="0"/>
                  <wp:positionH relativeFrom="page">
                    <wp:posOffset>2705100</wp:posOffset>
                  </wp:positionH>
                  <wp:positionV relativeFrom="paragraph">
                    <wp:posOffset>880428</wp:posOffset>
                  </wp:positionV>
                  <wp:extent cx="571500" cy="257175"/>
                  <wp:effectExtent l="0" t="0" r="19050" b="28575"/>
                  <wp:wrapNone/>
                  <wp:docPr id="1663125169" name="Rectángulo 57"/>
                  <wp:cNvGraphicFramePr/>
                  <a:graphic xmlns:a="http://schemas.openxmlformats.org/drawingml/2006/main">
                    <a:graphicData uri="http://schemas.microsoft.com/office/word/2010/wordprocessingShape">
                      <wps:wsp>
                        <wps:cNvSpPr/>
                        <wps:spPr>
                          <a:xfrm>
                            <a:off x="0" y="0"/>
                            <a:ext cx="571500" cy="2571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00BEF" id="Rectángulo 57" o:spid="_x0000_s1026" style="position:absolute;margin-left:213pt;margin-top:69.35pt;width:45pt;height:20.2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" filled="f" strokecolor="yellow" strokeweight="1.5pt">
                  <w10:wrap anchorx="page"/>
                </v:rect>
              </w:pict>
            </mc:Fallback>
          </mc:AlternateContent>
        </w:r>
      </w:ins>
      <w:r>
        <w:rPr>
          <w:noProof/>
          <w14:ligatures w14:val="standardContextual"/>
        </w:rPr>
        <w:drawing>
          <wp:inline distT="0" distB="0" distL="0" distR="0" wp14:anchorId="115035B4" wp14:editId="2CB05708">
            <wp:extent cx="5488981" cy="2509837"/>
            <wp:effectExtent l="0" t="0" r="0" b="5080"/>
            <wp:docPr id="1708786067" name="Imagen 1" descr="Interfaz gráfica del desplegable &quot;Receta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86067" name="Imagen 1" descr="Interfaz gráfica del desplegable &quot;Recetas&quot; de la barra de navegación."/>
                    <pic:cNvPicPr/>
                  </pic:nvPicPr>
                  <pic:blipFill rotWithShape="1">
                    <a:blip r:embed="rId82"/>
                    <a:srcRect t="4782" b="13933"/>
                    <a:stretch>
                      <a:fillRect/>
                    </a:stretch>
                  </pic:blipFill>
                  <pic:spPr bwMode="auto">
                    <a:xfrm>
                      <a:off x="0" y="0"/>
                      <a:ext cx="5489575" cy="2510108"/>
                    </a:xfrm>
                    <a:prstGeom prst="rect">
                      <a:avLst/>
                    </a:prstGeom>
                    <a:ln>
                      <a:noFill/>
                    </a:ln>
                    <a:extLst>
                      <a:ext uri="{53640926-AAD7-44D8-BBD7-CCE9431645EC}">
                        <a14:shadowObscured xmlns:a14="http://schemas.microsoft.com/office/drawing/2010/main"/>
                      </a:ext>
                    </a:extLst>
                  </pic:spPr>
                </pic:pic>
              </a:graphicData>
            </a:graphic>
          </wp:inline>
        </w:drawing>
      </w:r>
    </w:p>
    <w:p w14:paraId="0B2B3BB4" w14:textId="4D5FF16E" w:rsidR="00840074" w:rsidRDefault="008E7334" w:rsidP="00840074">
      <w:r>
        <w:t xml:space="preserve">Automáticamente, </w:t>
      </w:r>
      <w:r w:rsidR="00840074">
        <w:t xml:space="preserve">nos redirige a </w:t>
      </w:r>
      <w:r w:rsidR="002C3F79">
        <w:t>la página con el listado global de recetas</w:t>
      </w:r>
      <w:r w:rsidR="009B07A3">
        <w:t xml:space="preserve"> a modificar</w:t>
      </w:r>
      <w:r w:rsidR="002C3F79">
        <w:t>, muy</w:t>
      </w:r>
      <w:r w:rsidR="00840074">
        <w:t xml:space="preserve"> similar al </w:t>
      </w:r>
      <w:r w:rsidR="002C3F79">
        <w:t>listado global descrito en el apartado 5.3.2.1 del presente manual</w:t>
      </w:r>
      <w:r w:rsidR="00840074">
        <w:t>, excepto por</w:t>
      </w:r>
      <w:r w:rsidR="002C3F79">
        <w:t xml:space="preserve">que </w:t>
      </w:r>
      <w:r>
        <w:t xml:space="preserve">las tarjetas de receta solo disponen </w:t>
      </w:r>
      <w:r w:rsidR="002C3F79">
        <w:t xml:space="preserve">del botón </w:t>
      </w:r>
      <w:r w:rsidR="00840074">
        <w:t xml:space="preserve">“Modificar” (véase captura </w:t>
      </w:r>
      <w:r>
        <w:t>inferior</w:t>
      </w:r>
      <w:r w:rsidR="00840074">
        <w:t>).</w:t>
      </w:r>
    </w:p>
    <w:p w14:paraId="31E7614E" w14:textId="1F539EB4" w:rsidR="002C3F79" w:rsidRDefault="008E7334" w:rsidP="00840074">
      <w:ins w:id="40" w:author="smartinezmadruga.ieslapuebla@gmail.com" w:date="2025-06-09T20:32:00Z" w16du:dateUtc="2025-06-09T18:32:00Z">
        <w:r>
          <w:rPr>
            <w:noProof/>
            <w14:ligatures w14:val="standardContextual"/>
          </w:rPr>
          <mc:AlternateContent>
            <mc:Choice Requires="wps">
              <w:drawing>
                <wp:anchor distT="0" distB="0" distL="114300" distR="114300" simplePos="0" relativeHeight="251844608" behindDoc="0" locked="0" layoutInCell="1" allowOverlap="1" wp14:anchorId="31916EAF" wp14:editId="611117E6">
                  <wp:simplePos x="0" y="0"/>
                  <wp:positionH relativeFrom="margin">
                    <wp:posOffset>1949413</wp:posOffset>
                  </wp:positionH>
                  <wp:positionV relativeFrom="paragraph">
                    <wp:posOffset>2299111</wp:posOffset>
                  </wp:positionV>
                  <wp:extent cx="1536887" cy="189940"/>
                  <wp:effectExtent l="0" t="0" r="25400" b="19685"/>
                  <wp:wrapNone/>
                  <wp:docPr id="1800630054" name="Rectángulo 57"/>
                  <wp:cNvGraphicFramePr/>
                  <a:graphic xmlns:a="http://schemas.openxmlformats.org/drawingml/2006/main">
                    <a:graphicData uri="http://schemas.microsoft.com/office/word/2010/wordprocessingShape">
                      <wps:wsp>
                        <wps:cNvSpPr/>
                        <wps:spPr>
                          <a:xfrm>
                            <a:off x="0" y="0"/>
                            <a:ext cx="1536887" cy="18994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45748" id="Rectángulo 57" o:spid="_x0000_s1026" style="position:absolute;margin-left:153.5pt;margin-top:181.05pt;width:121pt;height:14.9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" filled="f" strokecolor="yellow" strokeweight="1.5pt">
                  <w10:wrap anchorx="margin"/>
                </v:rect>
              </w:pict>
            </mc:Fallback>
          </mc:AlternateContent>
        </w:r>
      </w:ins>
      <w:r>
        <w:rPr>
          <w:noProof/>
          <w14:ligatures w14:val="standardContextual"/>
        </w:rPr>
        <w:drawing>
          <wp:inline distT="0" distB="0" distL="0" distR="0" wp14:anchorId="439F62AC" wp14:editId="3EA42FCE">
            <wp:extent cx="5489575" cy="2500312"/>
            <wp:effectExtent l="0" t="0" r="0" b="0"/>
            <wp:docPr id="136287371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73718" name="Imagen 1" descr="Interfaz de usuario gráfica&#10;&#10;El contenido generado por IA puede ser incorrecto."/>
                    <pic:cNvPicPr/>
                  </pic:nvPicPr>
                  <pic:blipFill rotWithShape="1">
                    <a:blip r:embed="rId83"/>
                    <a:srcRect t="5398" b="13634"/>
                    <a:stretch>
                      <a:fillRect/>
                    </a:stretch>
                  </pic:blipFill>
                  <pic:spPr bwMode="auto">
                    <a:xfrm>
                      <a:off x="0" y="0"/>
                      <a:ext cx="5489575" cy="2500312"/>
                    </a:xfrm>
                    <a:prstGeom prst="rect">
                      <a:avLst/>
                    </a:prstGeom>
                    <a:ln>
                      <a:noFill/>
                    </a:ln>
                    <a:extLst>
                      <a:ext uri="{53640926-AAD7-44D8-BBD7-CCE9431645EC}">
                        <a14:shadowObscured xmlns:a14="http://schemas.microsoft.com/office/drawing/2010/main"/>
                      </a:ext>
                    </a:extLst>
                  </pic:spPr>
                </pic:pic>
              </a:graphicData>
            </a:graphic>
          </wp:inline>
        </w:drawing>
      </w:r>
    </w:p>
    <w:p w14:paraId="34862A14" w14:textId="77777777" w:rsidR="007474BA" w:rsidRDefault="007474BA" w:rsidP="00840074"/>
    <w:p w14:paraId="274A7259" w14:textId="0C4A3726" w:rsidR="008E7334" w:rsidRDefault="007474BA" w:rsidP="00840074">
      <w:r>
        <w:rPr>
          <w:noProof/>
          <w14:ligatures w14:val="standardContextual"/>
        </w:rPr>
        <w:lastRenderedPageBreak/>
        <w:drawing>
          <wp:anchor distT="0" distB="0" distL="114300" distR="114300" simplePos="0" relativeHeight="251848704" behindDoc="0" locked="0" layoutInCell="1" allowOverlap="1" wp14:anchorId="44194FD7" wp14:editId="2BB54CD9">
            <wp:simplePos x="0" y="0"/>
            <wp:positionH relativeFrom="margin">
              <wp:align>right</wp:align>
            </wp:positionH>
            <wp:positionV relativeFrom="paragraph">
              <wp:posOffset>3810</wp:posOffset>
            </wp:positionV>
            <wp:extent cx="1485900" cy="2294890"/>
            <wp:effectExtent l="0" t="0" r="0" b="0"/>
            <wp:wrapThrough wrapText="bothSides">
              <wp:wrapPolygon edited="0">
                <wp:start x="0" y="0"/>
                <wp:lineTo x="0" y="21337"/>
                <wp:lineTo x="21323" y="21337"/>
                <wp:lineTo x="21323" y="0"/>
                <wp:lineTo x="0" y="0"/>
              </wp:wrapPolygon>
            </wp:wrapThrough>
            <wp:docPr id="177827348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72925" name="Imagen 1" descr="Interfaz de usuario gráfica, Aplicación&#10;&#10;El contenido generado por IA puede ser incorrecto."/>
                    <pic:cNvPicPr/>
                  </pic:nvPicPr>
                  <pic:blipFill rotWithShape="1">
                    <a:blip r:embed="rId80" cstate="print">
                      <a:extLst>
                        <a:ext uri="{28A0092B-C50C-407E-A947-70E740481C1C}">
                          <a14:useLocalDpi xmlns:a14="http://schemas.microsoft.com/office/drawing/2010/main" val="0"/>
                        </a:ext>
                      </a:extLst>
                    </a:blip>
                    <a:srcRect l="36093" t="11413" r="36838" b="14250"/>
                    <a:stretch>
                      <a:fillRect/>
                    </a:stretch>
                  </pic:blipFill>
                  <pic:spPr bwMode="auto">
                    <a:xfrm>
                      <a:off x="0" y="0"/>
                      <a:ext cx="1485900" cy="2294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7334">
        <w:t xml:space="preserve">Al hacer clic en el botón “Modificar” de la tarjeta que contiene la receta a editar, Esto nos redirigirá automáticamente a la página de modificación de datos de la receta, donde se mostrará un formulario precargado con los datos existentes de dicha receta (véase captura </w:t>
      </w:r>
      <w:r>
        <w:t>lateral</w:t>
      </w:r>
      <w:r w:rsidR="008E7334">
        <w:t>).</w:t>
      </w:r>
      <w:r w:rsidRPr="007474BA">
        <w:rPr>
          <w:noProof/>
          <w14:ligatures w14:val="standardContextual"/>
        </w:rPr>
        <w:t xml:space="preserve"> </w:t>
      </w:r>
    </w:p>
    <w:p w14:paraId="1B236C43" w14:textId="1FF3B882" w:rsidR="007474BA" w:rsidRDefault="007474BA" w:rsidP="007474BA">
      <w:r>
        <w:t>Una vez modificados los campos que se tengan que modificar, hacemos clic en el botón “Modificar” del formulario y tras realizarse la modificación, nos aparece un mensaje de éxito a pie de formulario (véase captura inferior).</w:t>
      </w:r>
    </w:p>
    <w:p w14:paraId="38FD05CE" w14:textId="728EE770" w:rsidR="007474BA" w:rsidRDefault="007474BA" w:rsidP="007474BA">
      <w:r w:rsidRPr="002C3F79">
        <w:rPr>
          <w:noProof/>
        </w:rPr>
        <w:drawing>
          <wp:anchor distT="0" distB="0" distL="114300" distR="114300" simplePos="0" relativeHeight="251614202" behindDoc="0" locked="0" layoutInCell="1" allowOverlap="1" wp14:anchorId="5DD483E7" wp14:editId="0DF3CA35">
            <wp:simplePos x="0" y="0"/>
            <wp:positionH relativeFrom="margin">
              <wp:align>left</wp:align>
            </wp:positionH>
            <wp:positionV relativeFrom="paragraph">
              <wp:posOffset>146050</wp:posOffset>
            </wp:positionV>
            <wp:extent cx="2328545" cy="326390"/>
            <wp:effectExtent l="0" t="0" r="0" b="0"/>
            <wp:wrapThrough wrapText="bothSides">
              <wp:wrapPolygon edited="0">
                <wp:start x="0" y="0"/>
                <wp:lineTo x="0" y="20171"/>
                <wp:lineTo x="21382" y="20171"/>
                <wp:lineTo x="21382" y="0"/>
                <wp:lineTo x="0" y="0"/>
              </wp:wrapPolygon>
            </wp:wrapThrough>
            <wp:docPr id="620963117"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27284" name="Imagen 1" descr="Interfaz de usuario gráfica, Sitio web&#10;&#10;El contenido generado por IA puede ser incorrecto."/>
                    <pic:cNvPicPr/>
                  </pic:nvPicPr>
                  <pic:blipFill>
                    <a:blip r:embed="rId81">
                      <a:extLst>
                        <a:ext uri="{28A0092B-C50C-407E-A947-70E740481C1C}">
                          <a14:useLocalDpi xmlns:a14="http://schemas.microsoft.com/office/drawing/2010/main" val="0"/>
                        </a:ext>
                      </a:extLst>
                    </a:blip>
                    <a:stretch>
                      <a:fillRect/>
                    </a:stretch>
                  </pic:blipFill>
                  <pic:spPr>
                    <a:xfrm>
                      <a:off x="0" y="0"/>
                      <a:ext cx="2328545" cy="326390"/>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mc:AlternateContent>
          <mc:Choice Requires="wps">
            <w:drawing>
              <wp:anchor distT="0" distB="0" distL="114300" distR="114300" simplePos="0" relativeHeight="251851776" behindDoc="0" locked="0" layoutInCell="1" allowOverlap="1" wp14:anchorId="7B1BA703" wp14:editId="2EDD0604">
                <wp:simplePos x="0" y="0"/>
                <wp:positionH relativeFrom="column">
                  <wp:posOffset>3829050</wp:posOffset>
                </wp:positionH>
                <wp:positionV relativeFrom="paragraph">
                  <wp:posOffset>191135</wp:posOffset>
                </wp:positionV>
                <wp:extent cx="319088" cy="219075"/>
                <wp:effectExtent l="0" t="0" r="81280" b="47625"/>
                <wp:wrapNone/>
                <wp:docPr id="2009733673" name="Conector recto de flecha 77"/>
                <wp:cNvGraphicFramePr/>
                <a:graphic xmlns:a="http://schemas.openxmlformats.org/drawingml/2006/main">
                  <a:graphicData uri="http://schemas.microsoft.com/office/word/2010/wordprocessingShape">
                    <wps:wsp>
                      <wps:cNvCnPr/>
                      <wps:spPr>
                        <a:xfrm>
                          <a:off x="0" y="0"/>
                          <a:ext cx="319088"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D46455" id="Conector recto de flecha 77" o:spid="_x0000_s1026" type="#_x0000_t32" style="position:absolute;margin-left:301.5pt;margin-top:15.05pt;width:25.15pt;height:17.2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" strokecolor="#4472c4 [3204]" strokeweight=".5pt">
                <v:stroke endarrow="block" joinstyle="miter"/>
              </v:shape>
            </w:pict>
          </mc:Fallback>
        </mc:AlternateContent>
      </w:r>
    </w:p>
    <w:p w14:paraId="5152623A" w14:textId="50F56E22" w:rsidR="00840074" w:rsidRPr="00840074" w:rsidRDefault="007474BA" w:rsidP="00840074">
      <w:r>
        <w:rPr>
          <w:noProof/>
          <w14:ligatures w14:val="standardContextual"/>
        </w:rPr>
        <mc:AlternateContent>
          <mc:Choice Requires="wps">
            <w:drawing>
              <wp:anchor distT="0" distB="0" distL="114300" distR="114300" simplePos="0" relativeHeight="251846656" behindDoc="0" locked="0" layoutInCell="1" allowOverlap="1" wp14:anchorId="16BEBC5A" wp14:editId="77FDD2ED">
                <wp:simplePos x="0" y="0"/>
                <wp:positionH relativeFrom="margin">
                  <wp:align>left</wp:align>
                </wp:positionH>
                <wp:positionV relativeFrom="paragraph">
                  <wp:posOffset>83820</wp:posOffset>
                </wp:positionV>
                <wp:extent cx="1499870" cy="161925"/>
                <wp:effectExtent l="0" t="0" r="24130" b="28575"/>
                <wp:wrapNone/>
                <wp:docPr id="723745927" name="Rectángulo 57"/>
                <wp:cNvGraphicFramePr/>
                <a:graphic xmlns:a="http://schemas.openxmlformats.org/drawingml/2006/main">
                  <a:graphicData uri="http://schemas.microsoft.com/office/word/2010/wordprocessingShape">
                    <wps:wsp>
                      <wps:cNvSpPr/>
                      <wps:spPr>
                        <a:xfrm>
                          <a:off x="0" y="0"/>
                          <a:ext cx="1499870" cy="16192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41854" id="Rectángulo 57" o:spid="_x0000_s1026" style="position:absolute;margin-left:0;margin-top:6.6pt;width:118.1pt;height:12.75pt;z-index:251846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" filled="f" strokecolor="yellow" strokeweight="1.5pt">
                <w10:wrap anchorx="margin"/>
              </v:rect>
            </w:pict>
          </mc:Fallback>
        </mc:AlternateContent>
      </w:r>
    </w:p>
    <w:p w14:paraId="1D628649" w14:textId="77777777" w:rsidR="00AB3AA8" w:rsidRDefault="00AB3AA8" w:rsidP="006C304C">
      <w:pPr>
        <w:pStyle w:val="Ttulo4"/>
      </w:pPr>
    </w:p>
    <w:p w14:paraId="7E7EE7B3" w14:textId="13E6EEC4" w:rsidR="006C304C" w:rsidRDefault="006C304C" w:rsidP="006C304C">
      <w:pPr>
        <w:pStyle w:val="Ttulo4"/>
      </w:pPr>
      <w:r>
        <w:t>5.3.2.3 Eliminar receta</w:t>
      </w:r>
    </w:p>
    <w:p w14:paraId="74AD53DC" w14:textId="300E68A1" w:rsidR="007474BA" w:rsidRDefault="007474BA" w:rsidP="007474BA">
      <w:r>
        <w:t>Del mismo modo que modificar recetas, existen dos rutas para eliminar una receta</w:t>
      </w:r>
      <w:r w:rsidR="002E13B2">
        <w:t>:</w:t>
      </w:r>
    </w:p>
    <w:p w14:paraId="669A11C7" w14:textId="77777777" w:rsidR="002E13B2" w:rsidRDefault="002E13B2" w:rsidP="007474BA"/>
    <w:p w14:paraId="6A55C127" w14:textId="5C465EC7" w:rsidR="007474BA" w:rsidRDefault="007474BA" w:rsidP="007474BA">
      <w:pPr>
        <w:pStyle w:val="Ttulo5"/>
      </w:pPr>
      <w:r>
        <w:rPr>
          <w:noProof/>
          <w14:ligatures w14:val="standardContextual"/>
        </w:rPr>
        <w:drawing>
          <wp:anchor distT="0" distB="0" distL="114300" distR="114300" simplePos="0" relativeHeight="251613177" behindDoc="0" locked="0" layoutInCell="1" allowOverlap="1" wp14:anchorId="48417BA7" wp14:editId="5A7D9477">
            <wp:simplePos x="0" y="0"/>
            <wp:positionH relativeFrom="column">
              <wp:posOffset>4076700</wp:posOffset>
            </wp:positionH>
            <wp:positionV relativeFrom="paragraph">
              <wp:posOffset>4127</wp:posOffset>
            </wp:positionV>
            <wp:extent cx="1474470" cy="1495425"/>
            <wp:effectExtent l="0" t="0" r="0" b="9525"/>
            <wp:wrapThrough wrapText="bothSides">
              <wp:wrapPolygon edited="0">
                <wp:start x="0" y="0"/>
                <wp:lineTo x="0" y="21462"/>
                <wp:lineTo x="21209" y="21462"/>
                <wp:lineTo x="21209" y="0"/>
                <wp:lineTo x="0" y="0"/>
              </wp:wrapPolygon>
            </wp:wrapThrough>
            <wp:docPr id="19863090" name="Imagen 1" descr="Interfaz gráfica de la página de listado global de Recetas desde el perfil de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03609" name="Imagen 1" descr="Interfaz gráfica de la página de listado global de Recetas desde el perfil de administrador."/>
                    <pic:cNvPicPr/>
                  </pic:nvPicPr>
                  <pic:blipFill rotWithShape="1">
                    <a:blip r:embed="rId79" cstate="print">
                      <a:extLst>
                        <a:ext uri="{28A0092B-C50C-407E-A947-70E740481C1C}">
                          <a14:useLocalDpi xmlns:a14="http://schemas.microsoft.com/office/drawing/2010/main" val="0"/>
                        </a:ext>
                      </a:extLst>
                    </a:blip>
                    <a:srcRect l="36223" t="37356" r="36905" b="14195"/>
                    <a:stretch>
                      <a:fillRect/>
                    </a:stretch>
                  </pic:blipFill>
                  <pic:spPr bwMode="auto">
                    <a:xfrm>
                      <a:off x="0" y="0"/>
                      <a:ext cx="1474470" cy="1495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5.3.2.3.1 Desde el listado global de recetas</w:t>
      </w:r>
    </w:p>
    <w:p w14:paraId="52B037C4" w14:textId="688907BB" w:rsidR="007474BA" w:rsidRDefault="007474BA" w:rsidP="007474BA">
      <w:r>
        <w:t>En el listado global de recetas descrito en el apartado 5.3.2.1, hacemos clic en el botón “Eliminar” de la tarjeta de la receta que queramos borrar (véase captura lateral).</w:t>
      </w:r>
    </w:p>
    <w:p w14:paraId="4D584F04" w14:textId="5CDD478A" w:rsidR="007474BA" w:rsidRDefault="007474BA" w:rsidP="007474BA">
      <w:r>
        <w:rPr>
          <w:noProof/>
          <w14:ligatures w14:val="standardContextual"/>
        </w:rPr>
        <mc:AlternateContent>
          <mc:Choice Requires="wps">
            <w:drawing>
              <wp:anchor distT="0" distB="0" distL="114300" distR="114300" simplePos="0" relativeHeight="251853824" behindDoc="0" locked="0" layoutInCell="1" allowOverlap="1" wp14:anchorId="4FDC2D1C" wp14:editId="3F0B6234">
                <wp:simplePos x="0" y="0"/>
                <wp:positionH relativeFrom="margin">
                  <wp:posOffset>4066857</wp:posOffset>
                </wp:positionH>
                <wp:positionV relativeFrom="paragraph">
                  <wp:posOffset>512762</wp:posOffset>
                </wp:positionV>
                <wp:extent cx="1499870" cy="161925"/>
                <wp:effectExtent l="0" t="0" r="24130" b="28575"/>
                <wp:wrapNone/>
                <wp:docPr id="1528537527" name="Rectángulo 57"/>
                <wp:cNvGraphicFramePr/>
                <a:graphic xmlns:a="http://schemas.openxmlformats.org/drawingml/2006/main">
                  <a:graphicData uri="http://schemas.microsoft.com/office/word/2010/wordprocessingShape">
                    <wps:wsp>
                      <wps:cNvSpPr/>
                      <wps:spPr>
                        <a:xfrm>
                          <a:off x="0" y="0"/>
                          <a:ext cx="1499870" cy="16192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926C3" id="Rectángulo 57" o:spid="_x0000_s1026" style="position:absolute;margin-left:320.2pt;margin-top:40.35pt;width:118.1pt;height:12.7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" filled="f" strokecolor="yellow" strokeweight="1.5pt">
                <w10:wrap anchorx="margin"/>
              </v:rect>
            </w:pict>
          </mc:Fallback>
        </mc:AlternateContent>
      </w:r>
      <w:r w:rsidR="002E13B2">
        <w:t>Tras confirmar la eliminación de la receta, esta desaparecerá automáticamente del listado global de recetas.</w:t>
      </w:r>
    </w:p>
    <w:p w14:paraId="7467F1B2" w14:textId="3794A338" w:rsidR="007474BA" w:rsidRPr="007474BA" w:rsidRDefault="007474BA" w:rsidP="007474BA"/>
    <w:p w14:paraId="091FBC4F" w14:textId="6761C987" w:rsidR="007474BA" w:rsidRPr="007474BA" w:rsidRDefault="007474BA" w:rsidP="007474BA"/>
    <w:p w14:paraId="4FDA0A30" w14:textId="0243566D" w:rsidR="007474BA" w:rsidRDefault="007474BA" w:rsidP="007474BA">
      <w:pPr>
        <w:pStyle w:val="Ttulo5"/>
      </w:pPr>
      <w:r>
        <w:t>5.3.2.3.2 Desde el enlace “Eliminar Receta”</w:t>
      </w:r>
    </w:p>
    <w:p w14:paraId="119EEB9B" w14:textId="766270E6" w:rsidR="002E13B2" w:rsidRDefault="002E13B2" w:rsidP="002E13B2">
      <w:r>
        <w:t>Haciendo clic en el enlace “Eliminar Receta” del menú desplegable “Recetas” de la barra de navegación</w:t>
      </w:r>
      <w:r w:rsidR="009B07A3">
        <w:t xml:space="preserve"> (véase captura inferior).</w:t>
      </w:r>
    </w:p>
    <w:p w14:paraId="3E1F16FE" w14:textId="77777777" w:rsidR="00AB3AA8" w:rsidRDefault="00AB3AA8" w:rsidP="002E13B2"/>
    <w:p w14:paraId="4E166155" w14:textId="308D06DE" w:rsidR="002E13B2" w:rsidRDefault="002E13B2" w:rsidP="002E13B2">
      <w:ins w:id="41" w:author="smartinezmadruga.ieslapuebla@gmail.com" w:date="2025-06-09T20:32:00Z" w16du:dateUtc="2025-06-09T18:32:00Z">
        <w:r>
          <w:rPr>
            <w:noProof/>
            <w14:ligatures w14:val="standardContextual"/>
          </w:rPr>
          <mc:AlternateContent>
            <mc:Choice Requires="wps">
              <w:drawing>
                <wp:anchor distT="0" distB="0" distL="114300" distR="114300" simplePos="0" relativeHeight="251855872" behindDoc="0" locked="0" layoutInCell="1" allowOverlap="1" wp14:anchorId="2D4D4406" wp14:editId="3F485196">
                  <wp:simplePos x="0" y="0"/>
                  <wp:positionH relativeFrom="page">
                    <wp:posOffset>2705100</wp:posOffset>
                  </wp:positionH>
                  <wp:positionV relativeFrom="paragraph">
                    <wp:posOffset>1063625</wp:posOffset>
                  </wp:positionV>
                  <wp:extent cx="571500" cy="257175"/>
                  <wp:effectExtent l="0" t="0" r="19050" b="28575"/>
                  <wp:wrapNone/>
                  <wp:docPr id="1941538060" name="Rectángulo 57"/>
                  <wp:cNvGraphicFramePr/>
                  <a:graphic xmlns:a="http://schemas.openxmlformats.org/drawingml/2006/main">
                    <a:graphicData uri="http://schemas.microsoft.com/office/word/2010/wordprocessingShape">
                      <wps:wsp>
                        <wps:cNvSpPr/>
                        <wps:spPr>
                          <a:xfrm>
                            <a:off x="0" y="0"/>
                            <a:ext cx="571500" cy="2571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64F0C" id="Rectángulo 57" o:spid="_x0000_s1026" style="position:absolute;margin-left:213pt;margin-top:83.75pt;width:45pt;height:20.25pt;z-index:25185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" filled="f" strokecolor="yellow" strokeweight="1.5pt">
                  <w10:wrap anchorx="page"/>
                </v:rect>
              </w:pict>
            </mc:Fallback>
          </mc:AlternateContent>
        </w:r>
      </w:ins>
      <w:r>
        <w:rPr>
          <w:noProof/>
          <w14:ligatures w14:val="standardContextual"/>
        </w:rPr>
        <w:drawing>
          <wp:inline distT="0" distB="0" distL="0" distR="0" wp14:anchorId="151D8E91" wp14:editId="4B7B9215">
            <wp:extent cx="5488912" cy="2461895"/>
            <wp:effectExtent l="0" t="0" r="0" b="0"/>
            <wp:docPr id="387515216" name="Imagen 1" descr="Interfaz gráfica del desplegable &quot;Receta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15216" name="Imagen 1" descr="Interfaz gráfica del desplegable &quot;Recetas&quot; de la barra de navegación."/>
                    <pic:cNvPicPr/>
                  </pic:nvPicPr>
                  <pic:blipFill rotWithShape="1">
                    <a:blip r:embed="rId84"/>
                    <a:srcRect t="5552" b="14714"/>
                    <a:stretch>
                      <a:fillRect/>
                    </a:stretch>
                  </pic:blipFill>
                  <pic:spPr bwMode="auto">
                    <a:xfrm>
                      <a:off x="0" y="0"/>
                      <a:ext cx="5489575" cy="2462192"/>
                    </a:xfrm>
                    <a:prstGeom prst="rect">
                      <a:avLst/>
                    </a:prstGeom>
                    <a:ln>
                      <a:noFill/>
                    </a:ln>
                    <a:extLst>
                      <a:ext uri="{53640926-AAD7-44D8-BBD7-CCE9431645EC}">
                        <a14:shadowObscured xmlns:a14="http://schemas.microsoft.com/office/drawing/2010/main"/>
                      </a:ext>
                    </a:extLst>
                  </pic:spPr>
                </pic:pic>
              </a:graphicData>
            </a:graphic>
          </wp:inline>
        </w:drawing>
      </w:r>
    </w:p>
    <w:p w14:paraId="008E8BFE" w14:textId="77777777" w:rsidR="00AB3AA8" w:rsidRDefault="00AB3AA8">
      <w:pPr>
        <w:spacing w:after="160" w:line="259" w:lineRule="auto"/>
      </w:pPr>
      <w:r>
        <w:br w:type="page"/>
      </w:r>
    </w:p>
    <w:p w14:paraId="1A5C8CA1" w14:textId="2E3D4BB8" w:rsidR="009B07A3" w:rsidRDefault="009B07A3" w:rsidP="009B07A3">
      <w:r>
        <w:lastRenderedPageBreak/>
        <w:t>Automáticamente será redirigido a la página con el listado global de recetas a eliminar, cuyo formato es muy similar al listado global descrito en el apartado 5.3.2.1 del presente manual, excepto porque las tarjetas de receta solo disponen del botón “Eliminar” (véase captura inferior).</w:t>
      </w:r>
    </w:p>
    <w:p w14:paraId="6984B15A" w14:textId="5DB1D51C" w:rsidR="009B07A3" w:rsidRDefault="009B07A3" w:rsidP="009B07A3">
      <w:r>
        <w:rPr>
          <w:noProof/>
          <w14:ligatures w14:val="standardContextual"/>
        </w:rPr>
        <mc:AlternateContent>
          <mc:Choice Requires="wps">
            <w:drawing>
              <wp:anchor distT="0" distB="0" distL="114300" distR="114300" simplePos="0" relativeHeight="251857920" behindDoc="0" locked="0" layoutInCell="1" allowOverlap="1" wp14:anchorId="0A496F90" wp14:editId="7BB69365">
                <wp:simplePos x="0" y="0"/>
                <wp:positionH relativeFrom="margin">
                  <wp:posOffset>1938338</wp:posOffset>
                </wp:positionH>
                <wp:positionV relativeFrom="paragraph">
                  <wp:posOffset>2020570</wp:posOffset>
                </wp:positionV>
                <wp:extent cx="1499870" cy="161925"/>
                <wp:effectExtent l="0" t="0" r="24130" b="28575"/>
                <wp:wrapNone/>
                <wp:docPr id="909729620" name="Rectángulo 57"/>
                <wp:cNvGraphicFramePr/>
                <a:graphic xmlns:a="http://schemas.openxmlformats.org/drawingml/2006/main">
                  <a:graphicData uri="http://schemas.microsoft.com/office/word/2010/wordprocessingShape">
                    <wps:wsp>
                      <wps:cNvSpPr/>
                      <wps:spPr>
                        <a:xfrm>
                          <a:off x="0" y="0"/>
                          <a:ext cx="1499870" cy="16192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C676A" id="Rectángulo 57" o:spid="_x0000_s1026" style="position:absolute;margin-left:152.65pt;margin-top:159.1pt;width:118.1pt;height:12.7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" filled="f" strokecolor="yellow" strokeweight="1.5pt">
                <w10:wrap anchorx="margin"/>
              </v:rect>
            </w:pict>
          </mc:Fallback>
        </mc:AlternateContent>
      </w:r>
      <w:r>
        <w:rPr>
          <w:noProof/>
          <w14:ligatures w14:val="standardContextual"/>
        </w:rPr>
        <w:drawing>
          <wp:inline distT="0" distB="0" distL="0" distR="0" wp14:anchorId="4F5D4D5A" wp14:editId="564C2BF6">
            <wp:extent cx="5488979" cy="2481262"/>
            <wp:effectExtent l="0" t="0" r="0" b="0"/>
            <wp:docPr id="345691918" name="Imagen 1" descr="Interfaz gráfica del listado global de recetas a eliminar donde se aprecia una tarjeta de receta está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91918" name="Imagen 1" descr="Interfaz gráfica del listado global de recetas a eliminar donde se aprecia una tarjeta de receta estándar."/>
                    <pic:cNvPicPr/>
                  </pic:nvPicPr>
                  <pic:blipFill rotWithShape="1">
                    <a:blip r:embed="rId85"/>
                    <a:srcRect t="5089" b="14551"/>
                    <a:stretch>
                      <a:fillRect/>
                    </a:stretch>
                  </pic:blipFill>
                  <pic:spPr bwMode="auto">
                    <a:xfrm>
                      <a:off x="0" y="0"/>
                      <a:ext cx="5489575" cy="2481531"/>
                    </a:xfrm>
                    <a:prstGeom prst="rect">
                      <a:avLst/>
                    </a:prstGeom>
                    <a:ln>
                      <a:noFill/>
                    </a:ln>
                    <a:extLst>
                      <a:ext uri="{53640926-AAD7-44D8-BBD7-CCE9431645EC}">
                        <a14:shadowObscured xmlns:a14="http://schemas.microsoft.com/office/drawing/2010/main"/>
                      </a:ext>
                    </a:extLst>
                  </pic:spPr>
                </pic:pic>
              </a:graphicData>
            </a:graphic>
          </wp:inline>
        </w:drawing>
      </w:r>
    </w:p>
    <w:p w14:paraId="21069145" w14:textId="3198AC04" w:rsidR="00004649" w:rsidRDefault="00004649" w:rsidP="00004649">
      <w:r>
        <w:t>Si hacemos clic en el botón “Eliminar” y una vez confirmada la eliminación, la tarjeta de dicha receta desaparece del listado automáticamente.</w:t>
      </w:r>
    </w:p>
    <w:p w14:paraId="7C839583" w14:textId="13FFD897" w:rsidR="00004649" w:rsidRDefault="00004649" w:rsidP="009B07A3"/>
    <w:p w14:paraId="602D38C1" w14:textId="6E89FBA0" w:rsidR="009B07A3" w:rsidRDefault="009B07A3" w:rsidP="009B07A3">
      <w:pPr>
        <w:pStyle w:val="Ttulo2"/>
      </w:pPr>
      <w:bookmarkStart w:id="42" w:name="_Toc200896288"/>
      <w:r>
        <w:t xml:space="preserve">5.4 </w:t>
      </w:r>
      <w:r w:rsidRPr="00FB4A15">
        <w:t>Gestión</w:t>
      </w:r>
      <w:r>
        <w:t xml:space="preserve"> de notificaciones</w:t>
      </w:r>
      <w:bookmarkEnd w:id="42"/>
    </w:p>
    <w:p w14:paraId="12CAC9EA" w14:textId="77777777" w:rsidR="005123F5" w:rsidRPr="005123F5" w:rsidRDefault="005123F5" w:rsidP="005123F5"/>
    <w:p w14:paraId="7C30571A" w14:textId="47501D7A" w:rsidR="0076033F" w:rsidRDefault="0076033F" w:rsidP="0076033F">
      <w:r>
        <w:t>El usuario de tipo administrador tiene funcionalidades para ver, modificar y eliminar notificaciones de cualquier usuario, debido a que desempeña un papel de moderador. Por ello, algunas de las funcionalidades del menú desplegable “Notificaciones” son las mismas que para el usuario de tipo cliente, pero otras son exclusivas de este perfil</w:t>
      </w:r>
      <w:r w:rsidR="00E771E1">
        <w:t xml:space="preserve"> (véase captura inferior)</w:t>
      </w:r>
      <w:r>
        <w:t>.</w:t>
      </w:r>
    </w:p>
    <w:p w14:paraId="66D19486" w14:textId="77777777" w:rsidR="00AB3AA8" w:rsidRDefault="00AB3AA8" w:rsidP="0076033F"/>
    <w:p w14:paraId="3131C546" w14:textId="1EA61DE9" w:rsidR="00E771E1" w:rsidRDefault="00E771E1" w:rsidP="0076033F">
      <w:r>
        <w:rPr>
          <w:noProof/>
          <w14:ligatures w14:val="standardContextual"/>
        </w:rPr>
        <mc:AlternateContent>
          <mc:Choice Requires="wps">
            <w:drawing>
              <wp:anchor distT="0" distB="0" distL="114300" distR="114300" simplePos="0" relativeHeight="251862016" behindDoc="0" locked="0" layoutInCell="1" allowOverlap="1" wp14:anchorId="397746A9" wp14:editId="0E60AC80">
                <wp:simplePos x="0" y="0"/>
                <wp:positionH relativeFrom="margin">
                  <wp:posOffset>2813957</wp:posOffset>
                </wp:positionH>
                <wp:positionV relativeFrom="paragraph">
                  <wp:posOffset>614135</wp:posOffset>
                </wp:positionV>
                <wp:extent cx="500063" cy="1153885"/>
                <wp:effectExtent l="0" t="0" r="14605" b="27305"/>
                <wp:wrapNone/>
                <wp:docPr id="456461788" name="Rectángulo 57"/>
                <wp:cNvGraphicFramePr/>
                <a:graphic xmlns:a="http://schemas.openxmlformats.org/drawingml/2006/main">
                  <a:graphicData uri="http://schemas.microsoft.com/office/word/2010/wordprocessingShape">
                    <wps:wsp>
                      <wps:cNvSpPr/>
                      <wps:spPr>
                        <a:xfrm>
                          <a:off x="0" y="0"/>
                          <a:ext cx="500063" cy="115388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02C2D" id="Rectángulo 57" o:spid="_x0000_s1026" style="position:absolute;margin-left:221.55pt;margin-top:48.35pt;width:39.4pt;height:90.8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" filled="f" strokecolor="yellow" strokeweight="1.5pt">
                <w10:wrap anchorx="margin"/>
              </v:rect>
            </w:pict>
          </mc:Fallback>
        </mc:AlternateContent>
      </w:r>
      <w:r w:rsidR="007562AA">
        <w:rPr>
          <w:noProof/>
          <w14:ligatures w14:val="standardContextual"/>
        </w:rPr>
        <w:drawing>
          <wp:inline distT="0" distB="0" distL="0" distR="0" wp14:anchorId="65D6428B" wp14:editId="0507DA02">
            <wp:extent cx="5488417" cy="1874943"/>
            <wp:effectExtent l="0" t="0" r="0" b="0"/>
            <wp:docPr id="202877676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6763" name="Imagen 1" descr="Interfaz de usuario gráfica, Aplicación&#10;&#10;El contenido generado por IA puede ser incorrecto."/>
                    <pic:cNvPicPr/>
                  </pic:nvPicPr>
                  <pic:blipFill rotWithShape="1">
                    <a:blip r:embed="rId86"/>
                    <a:srcRect t="4387" b="34882"/>
                    <a:stretch>
                      <a:fillRect/>
                    </a:stretch>
                  </pic:blipFill>
                  <pic:spPr bwMode="auto">
                    <a:xfrm>
                      <a:off x="0" y="0"/>
                      <a:ext cx="5489575" cy="1875338"/>
                    </a:xfrm>
                    <a:prstGeom prst="rect">
                      <a:avLst/>
                    </a:prstGeom>
                    <a:ln>
                      <a:noFill/>
                    </a:ln>
                    <a:extLst>
                      <a:ext uri="{53640926-AAD7-44D8-BBD7-CCE9431645EC}">
                        <a14:shadowObscured xmlns:a14="http://schemas.microsoft.com/office/drawing/2010/main"/>
                      </a:ext>
                    </a:extLst>
                  </pic:spPr>
                </pic:pic>
              </a:graphicData>
            </a:graphic>
          </wp:inline>
        </w:drawing>
      </w:r>
    </w:p>
    <w:p w14:paraId="7410FAE0" w14:textId="77777777" w:rsidR="005123F5" w:rsidRDefault="005123F5" w:rsidP="007562AA">
      <w:pPr>
        <w:pStyle w:val="Ttulo3"/>
      </w:pPr>
    </w:p>
    <w:p w14:paraId="2C135F63" w14:textId="678BAA4B" w:rsidR="007562AA" w:rsidRDefault="0076033F" w:rsidP="007562AA">
      <w:pPr>
        <w:pStyle w:val="Ttulo3"/>
      </w:pPr>
      <w:bookmarkStart w:id="43" w:name="_Toc200896289"/>
      <w:r>
        <w:t>5.4.1 Nueva notificación</w:t>
      </w:r>
      <w:bookmarkEnd w:id="43"/>
    </w:p>
    <w:p w14:paraId="68F3AEF4" w14:textId="77777777" w:rsidR="005123F5" w:rsidRPr="005123F5" w:rsidRDefault="005123F5" w:rsidP="005123F5"/>
    <w:p w14:paraId="3E527DAF" w14:textId="113BD3CA" w:rsidR="007562AA" w:rsidRDefault="00B51083" w:rsidP="00B51083">
      <w:r>
        <w:t>La funcionalidad de crear notificaciones está localizada en el mismo lugar (menú desplegable “</w:t>
      </w:r>
      <w:r w:rsidR="00E771E1">
        <w:t>Notificaciones</w:t>
      </w:r>
      <w:r>
        <w:t xml:space="preserve">” de la barra de navegación) y se encuentra implementada del mismo modo que para el perfil de usuario registrado de tipo cliente. La única salvedad es que el destinatario en este caso puede ser o un usuario o usando la palabra clave “global” para todos los usuarios registrados ya sean </w:t>
      </w:r>
      <w:r>
        <w:lastRenderedPageBreak/>
        <w:t xml:space="preserve">de tipo </w:t>
      </w:r>
      <w:proofErr w:type="spellStart"/>
      <w:r>
        <w:t>admin</w:t>
      </w:r>
      <w:proofErr w:type="spellEnd"/>
      <w:r>
        <w:t xml:space="preserve"> o cliente</w:t>
      </w:r>
      <w:r w:rsidR="00E771E1">
        <w:t xml:space="preserve"> (véase captura inferior)</w:t>
      </w:r>
      <w:r>
        <w:t>, esto permite enviar una notificación de forma masiva (útil en caso de avisos generalizados de cualquier índole).</w:t>
      </w:r>
    </w:p>
    <w:p w14:paraId="5DDA4B87" w14:textId="16B5F590" w:rsidR="00E771E1" w:rsidRDefault="00E771E1" w:rsidP="00B51083">
      <w:r>
        <w:rPr>
          <w:noProof/>
          <w14:ligatures w14:val="standardContextual"/>
        </w:rPr>
        <mc:AlternateContent>
          <mc:Choice Requires="wps">
            <w:drawing>
              <wp:anchor distT="0" distB="0" distL="114300" distR="114300" simplePos="0" relativeHeight="251859968" behindDoc="0" locked="0" layoutInCell="1" allowOverlap="1" wp14:anchorId="5D9A43FE" wp14:editId="1ACFF934">
                <wp:simplePos x="0" y="0"/>
                <wp:positionH relativeFrom="margin">
                  <wp:posOffset>1952625</wp:posOffset>
                </wp:positionH>
                <wp:positionV relativeFrom="paragraph">
                  <wp:posOffset>1164273</wp:posOffset>
                </wp:positionV>
                <wp:extent cx="1524000" cy="204787"/>
                <wp:effectExtent l="0" t="0" r="19050" b="24130"/>
                <wp:wrapNone/>
                <wp:docPr id="1612886442" name="Rectángulo 57"/>
                <wp:cNvGraphicFramePr/>
                <a:graphic xmlns:a="http://schemas.openxmlformats.org/drawingml/2006/main">
                  <a:graphicData uri="http://schemas.microsoft.com/office/word/2010/wordprocessingShape">
                    <wps:wsp>
                      <wps:cNvSpPr/>
                      <wps:spPr>
                        <a:xfrm>
                          <a:off x="0" y="0"/>
                          <a:ext cx="1524000" cy="20478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61FB8" id="Rectángulo 57" o:spid="_x0000_s1026" style="position:absolute;margin-left:153.75pt;margin-top:91.7pt;width:120pt;height:16.1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jpghAIAAGkFAAAOAAAAZHJzL2Uyb0RvYy54bWysVEtv2zAMvg/YfxB0X20Hydo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" filled="f" strokecolor="yellow" strokeweight="1.5pt">
                <w10:wrap anchorx="margin"/>
              </v:rect>
            </w:pict>
          </mc:Fallback>
        </mc:AlternateContent>
      </w:r>
      <w:r>
        <w:rPr>
          <w:noProof/>
          <w14:ligatures w14:val="standardContextual"/>
        </w:rPr>
        <w:drawing>
          <wp:inline distT="0" distB="0" distL="0" distR="0" wp14:anchorId="7FC4C118" wp14:editId="600EC256">
            <wp:extent cx="5488989" cy="1843088"/>
            <wp:effectExtent l="0" t="0" r="0" b="5080"/>
            <wp:docPr id="907857828" name="Imagen 1" descr="Interfaz gráfica de página de nueva notificación para usuarios tipo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7828" name="Imagen 1" descr="Interfaz gráfica de página de nueva notificación para usuarios tipo admin."/>
                    <pic:cNvPicPr/>
                  </pic:nvPicPr>
                  <pic:blipFill rotWithShape="1">
                    <a:blip r:embed="rId87"/>
                    <a:srcRect t="3855" b="36453"/>
                    <a:stretch>
                      <a:fillRect/>
                    </a:stretch>
                  </pic:blipFill>
                  <pic:spPr bwMode="auto">
                    <a:xfrm>
                      <a:off x="0" y="0"/>
                      <a:ext cx="5489575" cy="1843285"/>
                    </a:xfrm>
                    <a:prstGeom prst="rect">
                      <a:avLst/>
                    </a:prstGeom>
                    <a:ln>
                      <a:noFill/>
                    </a:ln>
                    <a:extLst>
                      <a:ext uri="{53640926-AAD7-44D8-BBD7-CCE9431645EC}">
                        <a14:shadowObscured xmlns:a14="http://schemas.microsoft.com/office/drawing/2010/main"/>
                      </a:ext>
                    </a:extLst>
                  </pic:spPr>
                </pic:pic>
              </a:graphicData>
            </a:graphic>
          </wp:inline>
        </w:drawing>
      </w:r>
    </w:p>
    <w:p w14:paraId="7C47CE55" w14:textId="53D6D48D" w:rsidR="00B51083" w:rsidRDefault="00B51083" w:rsidP="00B51083">
      <w:r>
        <w:t>Dicha función se encuentra descrita en el apartado 4.4.6 del presente manual, para más información, remítase a él.</w:t>
      </w:r>
    </w:p>
    <w:p w14:paraId="6244E85D" w14:textId="77777777" w:rsidR="007562AA" w:rsidRPr="00B51083" w:rsidRDefault="007562AA" w:rsidP="00B51083"/>
    <w:p w14:paraId="3562C657" w14:textId="08B0D45A" w:rsidR="005123F5" w:rsidRDefault="005123F5" w:rsidP="005123F5">
      <w:pPr>
        <w:pStyle w:val="Ttulo3"/>
      </w:pPr>
      <w:bookmarkStart w:id="44" w:name="_Toc200896290"/>
      <w:r>
        <w:t>5.4.2 Ver todas las notificaciones</w:t>
      </w:r>
      <w:bookmarkEnd w:id="44"/>
      <w:r>
        <w:t xml:space="preserve"> </w:t>
      </w:r>
    </w:p>
    <w:p w14:paraId="5C9355A7" w14:textId="77777777" w:rsidR="005123F5" w:rsidRDefault="005123F5">
      <w:pPr>
        <w:spacing w:after="160" w:line="259" w:lineRule="auto"/>
      </w:pPr>
      <w:r>
        <w:t>Simplemente se ha de hacer clic en el enlace “Ver Notificaciones” del menú desplegable “Notificaciones” de la barra de navegación (véase captura inferior).</w:t>
      </w:r>
    </w:p>
    <w:p w14:paraId="52D52169" w14:textId="77777777" w:rsidR="005123F5" w:rsidRDefault="005123F5">
      <w:pPr>
        <w:spacing w:after="160" w:line="259" w:lineRule="auto"/>
      </w:pPr>
      <w:r>
        <w:rPr>
          <w:noProof/>
          <w14:ligatures w14:val="standardContextual"/>
        </w:rPr>
        <mc:AlternateContent>
          <mc:Choice Requires="wps">
            <w:drawing>
              <wp:anchor distT="0" distB="0" distL="114300" distR="114300" simplePos="0" relativeHeight="251872256" behindDoc="0" locked="0" layoutInCell="1" allowOverlap="1" wp14:anchorId="2638F360" wp14:editId="01AAF46A">
                <wp:simplePos x="0" y="0"/>
                <wp:positionH relativeFrom="margin">
                  <wp:posOffset>2788920</wp:posOffset>
                </wp:positionH>
                <wp:positionV relativeFrom="paragraph">
                  <wp:posOffset>1449705</wp:posOffset>
                </wp:positionV>
                <wp:extent cx="528320" cy="274320"/>
                <wp:effectExtent l="0" t="0" r="24130" b="11430"/>
                <wp:wrapNone/>
                <wp:docPr id="508085463" name="Rectángulo 57"/>
                <wp:cNvGraphicFramePr/>
                <a:graphic xmlns:a="http://schemas.openxmlformats.org/drawingml/2006/main">
                  <a:graphicData uri="http://schemas.microsoft.com/office/word/2010/wordprocessingShape">
                    <wps:wsp>
                      <wps:cNvSpPr/>
                      <wps:spPr>
                        <a:xfrm>
                          <a:off x="0" y="0"/>
                          <a:ext cx="528320" cy="27432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80DBE" id="Rectángulo 57" o:spid="_x0000_s1026" style="position:absolute;margin-left:219.6pt;margin-top:114.15pt;width:41.6pt;height:21.6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" filled="f" strokecolor="yellow" strokeweight="1.5pt">
                <w10:wrap anchorx="margin"/>
              </v:rect>
            </w:pict>
          </mc:Fallback>
        </mc:AlternateContent>
      </w:r>
      <w:r>
        <w:rPr>
          <w:noProof/>
          <w14:ligatures w14:val="standardContextual"/>
        </w:rPr>
        <w:drawing>
          <wp:inline distT="0" distB="0" distL="0" distR="0" wp14:anchorId="30735A6D" wp14:editId="6E631115">
            <wp:extent cx="5489575" cy="2484120"/>
            <wp:effectExtent l="0" t="0" r="0" b="0"/>
            <wp:docPr id="33955527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55276" name="Imagen 1" descr="Interfaz de usuario gráfica, Aplicación&#10;&#10;El contenido generado por IA puede ser incorrecto."/>
                    <pic:cNvPicPr/>
                  </pic:nvPicPr>
                  <pic:blipFill rotWithShape="1">
                    <a:blip r:embed="rId88"/>
                    <a:srcRect t="5428" b="14127"/>
                    <a:stretch>
                      <a:fillRect/>
                    </a:stretch>
                  </pic:blipFill>
                  <pic:spPr bwMode="auto">
                    <a:xfrm>
                      <a:off x="0" y="0"/>
                      <a:ext cx="5489575" cy="2484120"/>
                    </a:xfrm>
                    <a:prstGeom prst="rect">
                      <a:avLst/>
                    </a:prstGeom>
                    <a:ln>
                      <a:noFill/>
                    </a:ln>
                    <a:extLst>
                      <a:ext uri="{53640926-AAD7-44D8-BBD7-CCE9431645EC}">
                        <a14:shadowObscured xmlns:a14="http://schemas.microsoft.com/office/drawing/2010/main"/>
                      </a:ext>
                    </a:extLst>
                  </pic:spPr>
                </pic:pic>
              </a:graphicData>
            </a:graphic>
          </wp:inline>
        </w:drawing>
      </w:r>
    </w:p>
    <w:p w14:paraId="17661216" w14:textId="77777777" w:rsidR="00AB3AA8" w:rsidRDefault="00AB3AA8">
      <w:pPr>
        <w:spacing w:after="160" w:line="259" w:lineRule="auto"/>
      </w:pPr>
    </w:p>
    <w:p w14:paraId="7844F19E" w14:textId="77777777" w:rsidR="00AB3AA8" w:rsidRDefault="005123F5">
      <w:pPr>
        <w:spacing w:after="160" w:line="259" w:lineRule="auto"/>
      </w:pPr>
      <w:r>
        <w:t xml:space="preserve">Esto nos redirigirá automáticamente a la página con el listado global de notificaciones, que mantiene el mismo formato que el resto de los listados de visualización de datos de todo el sitio web. </w:t>
      </w:r>
    </w:p>
    <w:p w14:paraId="090B3C1C" w14:textId="77777777" w:rsidR="00AB3AA8" w:rsidRDefault="00AB3AA8">
      <w:pPr>
        <w:spacing w:after="160" w:line="259" w:lineRule="auto"/>
      </w:pPr>
      <w:r>
        <w:br w:type="page"/>
      </w:r>
    </w:p>
    <w:p w14:paraId="4D37D0DA" w14:textId="07F6258D" w:rsidR="005123F5" w:rsidRDefault="005123F5">
      <w:pPr>
        <w:spacing w:after="160" w:line="259" w:lineRule="auto"/>
      </w:pPr>
      <w:r>
        <w:lastRenderedPageBreak/>
        <w:t>Disponemos de una barra de búsqueda por palabra para filtrar notificaciones y seguidamente el listado de tarjetas de notificación cada una con los datos correspondientes a esa notificación y dos botones “Modificar” y “Eliminar” (véase captura inferior).</w:t>
      </w:r>
    </w:p>
    <w:p w14:paraId="071429B5" w14:textId="77777777" w:rsidR="005123F5" w:rsidRDefault="005123F5">
      <w:pPr>
        <w:spacing w:after="160" w:line="259" w:lineRule="auto"/>
      </w:pPr>
      <w:r>
        <w:rPr>
          <w:noProof/>
          <w14:ligatures w14:val="standardContextual"/>
        </w:rPr>
        <mc:AlternateContent>
          <mc:Choice Requires="wps">
            <w:drawing>
              <wp:anchor distT="0" distB="0" distL="114300" distR="114300" simplePos="0" relativeHeight="251874304" behindDoc="0" locked="0" layoutInCell="1" allowOverlap="1" wp14:anchorId="13830404" wp14:editId="7A054B03">
                <wp:simplePos x="0" y="0"/>
                <wp:positionH relativeFrom="margin">
                  <wp:posOffset>2008414</wp:posOffset>
                </wp:positionH>
                <wp:positionV relativeFrom="paragraph">
                  <wp:posOffset>1696539</wp:posOffset>
                </wp:positionV>
                <wp:extent cx="1427843" cy="360680"/>
                <wp:effectExtent l="0" t="0" r="20320" b="20320"/>
                <wp:wrapNone/>
                <wp:docPr id="1334478817" name="Rectángulo 57"/>
                <wp:cNvGraphicFramePr/>
                <a:graphic xmlns:a="http://schemas.openxmlformats.org/drawingml/2006/main">
                  <a:graphicData uri="http://schemas.microsoft.com/office/word/2010/wordprocessingShape">
                    <wps:wsp>
                      <wps:cNvSpPr/>
                      <wps:spPr>
                        <a:xfrm>
                          <a:off x="0" y="0"/>
                          <a:ext cx="1427843" cy="36068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9C369" id="Rectángulo 57" o:spid="_x0000_s1026" style="position:absolute;margin-left:158.15pt;margin-top:133.6pt;width:112.45pt;height:28.4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" filled="f" strokecolor="yellow" strokeweight="1.5pt">
                <w10:wrap anchorx="margin"/>
              </v:rect>
            </w:pict>
          </mc:Fallback>
        </mc:AlternateContent>
      </w:r>
      <w:r>
        <w:rPr>
          <w:noProof/>
          <w14:ligatures w14:val="standardContextual"/>
        </w:rPr>
        <w:drawing>
          <wp:inline distT="0" distB="0" distL="0" distR="0" wp14:anchorId="18AA19EB" wp14:editId="1ED08201">
            <wp:extent cx="5488341" cy="2030186"/>
            <wp:effectExtent l="0" t="0" r="0" b="8255"/>
            <wp:docPr id="1246483777" name="Imagen 1" descr="Interfaz gráfica de la página que muestra el listado global de 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83777" name="Imagen 1" descr="Interfaz gráfica de la página que muestra el listado global de notificaciones."/>
                    <pic:cNvPicPr/>
                  </pic:nvPicPr>
                  <pic:blipFill rotWithShape="1">
                    <a:blip r:embed="rId89"/>
                    <a:srcRect t="7179" b="27061"/>
                    <a:stretch>
                      <a:fillRect/>
                    </a:stretch>
                  </pic:blipFill>
                  <pic:spPr bwMode="auto">
                    <a:xfrm>
                      <a:off x="0" y="0"/>
                      <a:ext cx="5488341" cy="2030186"/>
                    </a:xfrm>
                    <a:prstGeom prst="rect">
                      <a:avLst/>
                    </a:prstGeom>
                    <a:ln>
                      <a:noFill/>
                    </a:ln>
                    <a:extLst>
                      <a:ext uri="{53640926-AAD7-44D8-BBD7-CCE9431645EC}">
                        <a14:shadowObscured xmlns:a14="http://schemas.microsoft.com/office/drawing/2010/main"/>
                      </a:ext>
                    </a:extLst>
                  </pic:spPr>
                </pic:pic>
              </a:graphicData>
            </a:graphic>
          </wp:inline>
        </w:drawing>
      </w:r>
    </w:p>
    <w:p w14:paraId="60B0E871" w14:textId="2B90CBA3" w:rsidR="007562AA" w:rsidRDefault="007562AA">
      <w:pPr>
        <w:spacing w:after="160" w:line="259" w:lineRule="auto"/>
        <w:rPr>
          <w:rFonts w:asciiTheme="majorHAnsi" w:eastAsiaTheme="majorEastAsia" w:hAnsiTheme="majorHAnsi" w:cstheme="majorBidi"/>
          <w:color w:val="404040" w:themeColor="text1" w:themeTint="BF"/>
          <w:sz w:val="26"/>
          <w:szCs w:val="26"/>
        </w:rPr>
      </w:pPr>
    </w:p>
    <w:p w14:paraId="373BBBF5" w14:textId="3D0080D1" w:rsidR="00B62E70" w:rsidRPr="00B62E70" w:rsidRDefault="0076033F" w:rsidP="00B62E70">
      <w:pPr>
        <w:pStyle w:val="Ttulo3"/>
      </w:pPr>
      <w:bookmarkStart w:id="45" w:name="_Toc200896291"/>
      <w:r>
        <w:t>5.4.</w:t>
      </w:r>
      <w:r w:rsidR="005123F5">
        <w:t>3</w:t>
      </w:r>
      <w:r>
        <w:t xml:space="preserve"> Modificar notificación</w:t>
      </w:r>
      <w:bookmarkEnd w:id="45"/>
      <w:r>
        <w:t xml:space="preserve"> </w:t>
      </w:r>
    </w:p>
    <w:p w14:paraId="71AB1427" w14:textId="77777777" w:rsidR="00B62E70" w:rsidRDefault="00E771E1" w:rsidP="00E771E1">
      <w:r>
        <w:t xml:space="preserve">Para modificar una notificación </w:t>
      </w:r>
      <w:r w:rsidR="00B62E70">
        <w:t>tenemos dos rutas posibles:</w:t>
      </w:r>
    </w:p>
    <w:p w14:paraId="34EF47B6" w14:textId="643708F9" w:rsidR="00B62E70" w:rsidRDefault="004D5D86" w:rsidP="00B62E70">
      <w:pPr>
        <w:pStyle w:val="Ttulo4"/>
      </w:pPr>
      <w:r>
        <w:rPr>
          <w:noProof/>
          <w14:ligatures w14:val="standardContextual"/>
        </w:rPr>
        <w:drawing>
          <wp:anchor distT="0" distB="0" distL="114300" distR="114300" simplePos="0" relativeHeight="251876352" behindDoc="0" locked="0" layoutInCell="1" allowOverlap="1" wp14:anchorId="14FBFA44" wp14:editId="6C1019A0">
            <wp:simplePos x="0" y="0"/>
            <wp:positionH relativeFrom="margin">
              <wp:align>right</wp:align>
            </wp:positionH>
            <wp:positionV relativeFrom="paragraph">
              <wp:posOffset>153035</wp:posOffset>
            </wp:positionV>
            <wp:extent cx="2345690" cy="1151255"/>
            <wp:effectExtent l="0" t="0" r="0" b="0"/>
            <wp:wrapThrough wrapText="bothSides">
              <wp:wrapPolygon edited="0">
                <wp:start x="0" y="0"/>
                <wp:lineTo x="0" y="21088"/>
                <wp:lineTo x="21401" y="21088"/>
                <wp:lineTo x="21401" y="0"/>
                <wp:lineTo x="0" y="0"/>
              </wp:wrapPolygon>
            </wp:wrapThrough>
            <wp:docPr id="39434283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22972" name="Imagen 1" descr="Interfaz de usuario gráfica, Aplicación&#10;&#10;El contenido generado por IA puede ser incorrecto."/>
                    <pic:cNvPicPr/>
                  </pic:nvPicPr>
                  <pic:blipFill rotWithShape="1">
                    <a:blip r:embed="rId90" cstate="print">
                      <a:extLst>
                        <a:ext uri="{28A0092B-C50C-407E-A947-70E740481C1C}">
                          <a14:useLocalDpi xmlns:a14="http://schemas.microsoft.com/office/drawing/2010/main" val="0"/>
                        </a:ext>
                      </a:extLst>
                    </a:blip>
                    <a:srcRect l="35897" t="33847" r="36644" b="42187"/>
                    <a:stretch>
                      <a:fillRect/>
                    </a:stretch>
                  </pic:blipFill>
                  <pic:spPr bwMode="auto">
                    <a:xfrm>
                      <a:off x="0" y="0"/>
                      <a:ext cx="2345690" cy="1151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2E70">
        <w:t>5.4.</w:t>
      </w:r>
      <w:r w:rsidR="005123F5">
        <w:t>3</w:t>
      </w:r>
      <w:r w:rsidR="00B62E70">
        <w:t>.1 Desde el listado de notificaciones</w:t>
      </w:r>
    </w:p>
    <w:p w14:paraId="40BDC1F3" w14:textId="707F71A0" w:rsidR="00B62E70" w:rsidRDefault="005123F5" w:rsidP="00B62E70">
      <w:r>
        <w:t>Desde el listado global de notificaciones descrito en el punto anterior, hacemos clic en el botón “Modificar” de la notificación que deseemos actualizar</w:t>
      </w:r>
      <w:r w:rsidR="004D5D86">
        <w:t xml:space="preserve"> (véase captura superior), esto nos redirigirá directamente al formulario de modificación de esa notificación con el mensaje actual precargado (véase captura lateral). </w:t>
      </w:r>
    </w:p>
    <w:p w14:paraId="55BD06D9" w14:textId="77777777" w:rsidR="00AB3AA8" w:rsidRDefault="00AB3AA8" w:rsidP="00B62E70"/>
    <w:p w14:paraId="19221F89" w14:textId="3987F78C" w:rsidR="004D5D86" w:rsidRDefault="004D5D86" w:rsidP="00B62E70">
      <w:r w:rsidRPr="00B62E70">
        <w:rPr>
          <w:noProof/>
        </w:rPr>
        <w:drawing>
          <wp:anchor distT="0" distB="0" distL="114300" distR="114300" simplePos="0" relativeHeight="251878400" behindDoc="0" locked="0" layoutInCell="1" allowOverlap="1" wp14:anchorId="73212757" wp14:editId="55AD4E29">
            <wp:simplePos x="0" y="0"/>
            <wp:positionH relativeFrom="margin">
              <wp:align>right</wp:align>
            </wp:positionH>
            <wp:positionV relativeFrom="paragraph">
              <wp:posOffset>0</wp:posOffset>
            </wp:positionV>
            <wp:extent cx="2329815" cy="1130300"/>
            <wp:effectExtent l="0" t="0" r="0" b="0"/>
            <wp:wrapThrough wrapText="bothSides">
              <wp:wrapPolygon edited="0">
                <wp:start x="0" y="0"/>
                <wp:lineTo x="0" y="21115"/>
                <wp:lineTo x="21370" y="21115"/>
                <wp:lineTo x="21370" y="0"/>
                <wp:lineTo x="0" y="0"/>
              </wp:wrapPolygon>
            </wp:wrapThrough>
            <wp:docPr id="109358033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410" name="Imagen 1" descr="Interfaz de usuario gráfica, Texto, Aplicación, Correo electrónico&#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329815" cy="1130300"/>
                    </a:xfrm>
                    <a:prstGeom prst="rect">
                      <a:avLst/>
                    </a:prstGeom>
                  </pic:spPr>
                </pic:pic>
              </a:graphicData>
            </a:graphic>
            <wp14:sizeRelH relativeFrom="page">
              <wp14:pctWidth>0</wp14:pctWidth>
            </wp14:sizeRelH>
            <wp14:sizeRelV relativeFrom="page">
              <wp14:pctHeight>0</wp14:pctHeight>
            </wp14:sizeRelV>
          </wp:anchor>
        </w:drawing>
      </w:r>
      <w:r>
        <w:t>Una vez modificado el mensaje hacemos clic en el botón “Modificar” y si la actualización se realiza exitosamente aparece un mensaje en la parte inferior del formulario (véase captura lateral).</w:t>
      </w:r>
      <w:r w:rsidRPr="004D5D86">
        <w:t xml:space="preserve"> </w:t>
      </w:r>
    </w:p>
    <w:p w14:paraId="2C839D81" w14:textId="0A9C04FD" w:rsidR="004D5D86" w:rsidRDefault="004D5D86" w:rsidP="00B62E70">
      <w:r>
        <w:rPr>
          <w:noProof/>
          <w14:ligatures w14:val="standardContextual"/>
        </w:rPr>
        <mc:AlternateContent>
          <mc:Choice Requires="wps">
            <w:drawing>
              <wp:anchor distT="0" distB="0" distL="114300" distR="114300" simplePos="0" relativeHeight="251879424" behindDoc="0" locked="0" layoutInCell="1" allowOverlap="1" wp14:anchorId="4967D3E8" wp14:editId="56E9934F">
                <wp:simplePos x="0" y="0"/>
                <wp:positionH relativeFrom="margin">
                  <wp:posOffset>3173095</wp:posOffset>
                </wp:positionH>
                <wp:positionV relativeFrom="paragraph">
                  <wp:posOffset>120015</wp:posOffset>
                </wp:positionV>
                <wp:extent cx="1524000" cy="204470"/>
                <wp:effectExtent l="0" t="0" r="19050" b="24130"/>
                <wp:wrapNone/>
                <wp:docPr id="9941187" name="Rectángulo 57"/>
                <wp:cNvGraphicFramePr/>
                <a:graphic xmlns:a="http://schemas.openxmlformats.org/drawingml/2006/main">
                  <a:graphicData uri="http://schemas.microsoft.com/office/word/2010/wordprocessingShape">
                    <wps:wsp>
                      <wps:cNvSpPr/>
                      <wps:spPr>
                        <a:xfrm>
                          <a:off x="0" y="0"/>
                          <a:ext cx="1524000" cy="20447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D6A9F" id="Rectángulo 57" o:spid="_x0000_s1026" style="position:absolute;margin-left:249.85pt;margin-top:9.45pt;width:120pt;height:16.1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" filled="f" strokecolor="yellow" strokeweight="1.5pt">
                <w10:wrap anchorx="margin"/>
              </v:rect>
            </w:pict>
          </mc:Fallback>
        </mc:AlternateContent>
      </w:r>
    </w:p>
    <w:p w14:paraId="7BA44050" w14:textId="0F031E21" w:rsidR="004D5D86" w:rsidRPr="00B62E70" w:rsidRDefault="004D5D86" w:rsidP="00B62E70"/>
    <w:p w14:paraId="632B43D0" w14:textId="5E76B21E" w:rsidR="00B62E70" w:rsidRDefault="00B62E70" w:rsidP="00B62E70">
      <w:pPr>
        <w:pStyle w:val="Ttulo4"/>
      </w:pPr>
      <w:r>
        <w:t>5.4.</w:t>
      </w:r>
      <w:r w:rsidR="005123F5">
        <w:t>3</w:t>
      </w:r>
      <w:r>
        <w:t>.2 Desde en enlace “Modificar Notificación”</w:t>
      </w:r>
    </w:p>
    <w:p w14:paraId="1F6C363C" w14:textId="4F16C9C2" w:rsidR="00E771E1" w:rsidRDefault="00B62E70" w:rsidP="00E771E1">
      <w:r>
        <w:t>S</w:t>
      </w:r>
      <w:r w:rsidR="00E771E1">
        <w:t>olo hemos de hacer clic en el enlace “Modificar Notificaci</w:t>
      </w:r>
      <w:r>
        <w:t>ó</w:t>
      </w:r>
      <w:r w:rsidR="00E771E1">
        <w:t>n” del menú desplegable “Notificaciones” (véase captura inferior).</w:t>
      </w:r>
    </w:p>
    <w:p w14:paraId="31EE91C1" w14:textId="2AFAEFA8" w:rsidR="007562AA" w:rsidRDefault="007562AA" w:rsidP="00E771E1">
      <w:r>
        <w:rPr>
          <w:noProof/>
          <w14:ligatures w14:val="standardContextual"/>
        </w:rPr>
        <mc:AlternateContent>
          <mc:Choice Requires="wps">
            <w:drawing>
              <wp:anchor distT="0" distB="0" distL="114300" distR="114300" simplePos="0" relativeHeight="251864064" behindDoc="0" locked="0" layoutInCell="1" allowOverlap="1" wp14:anchorId="77C8C4E3" wp14:editId="48B684F8">
                <wp:simplePos x="0" y="0"/>
                <wp:positionH relativeFrom="margin">
                  <wp:posOffset>2770414</wp:posOffset>
                </wp:positionH>
                <wp:positionV relativeFrom="paragraph">
                  <wp:posOffset>896439</wp:posOffset>
                </wp:positionV>
                <wp:extent cx="587829" cy="255451"/>
                <wp:effectExtent l="0" t="0" r="22225" b="11430"/>
                <wp:wrapNone/>
                <wp:docPr id="2432485" name="Rectángulo 57"/>
                <wp:cNvGraphicFramePr/>
                <a:graphic xmlns:a="http://schemas.openxmlformats.org/drawingml/2006/main">
                  <a:graphicData uri="http://schemas.microsoft.com/office/word/2010/wordprocessingShape">
                    <wps:wsp>
                      <wps:cNvSpPr/>
                      <wps:spPr>
                        <a:xfrm>
                          <a:off x="0" y="0"/>
                          <a:ext cx="587829" cy="255451"/>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18742" id="Rectángulo 57" o:spid="_x0000_s1026" style="position:absolute;margin-left:218.15pt;margin-top:70.6pt;width:46.3pt;height:20.1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" filled="f" strokecolor="yellow" strokeweight="1.5pt">
                <w10:wrap anchorx="margin"/>
              </v:rect>
            </w:pict>
          </mc:Fallback>
        </mc:AlternateContent>
      </w:r>
      <w:r>
        <w:rPr>
          <w:noProof/>
          <w14:ligatures w14:val="standardContextual"/>
        </w:rPr>
        <w:drawing>
          <wp:inline distT="0" distB="0" distL="0" distR="0" wp14:anchorId="5947183D" wp14:editId="40FD592E">
            <wp:extent cx="5489405" cy="1888672"/>
            <wp:effectExtent l="0" t="0" r="0" b="0"/>
            <wp:docPr id="1697671593" name="Imagen 1" descr="Interfaz gráfica del menú desplegable &quot;Notificacione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71593" name="Imagen 1" descr="Interfaz gráfica del menú desplegable &quot;Notificaciones&quot; de la barra de navegación."/>
                    <pic:cNvPicPr/>
                  </pic:nvPicPr>
                  <pic:blipFill rotWithShape="1">
                    <a:blip r:embed="rId92"/>
                    <a:srcRect t="4582" b="34254"/>
                    <a:stretch>
                      <a:fillRect/>
                    </a:stretch>
                  </pic:blipFill>
                  <pic:spPr bwMode="auto">
                    <a:xfrm>
                      <a:off x="0" y="0"/>
                      <a:ext cx="5489575" cy="1888730"/>
                    </a:xfrm>
                    <a:prstGeom prst="rect">
                      <a:avLst/>
                    </a:prstGeom>
                    <a:ln>
                      <a:noFill/>
                    </a:ln>
                    <a:extLst>
                      <a:ext uri="{53640926-AAD7-44D8-BBD7-CCE9431645EC}">
                        <a14:shadowObscured xmlns:a14="http://schemas.microsoft.com/office/drawing/2010/main"/>
                      </a:ext>
                    </a:extLst>
                  </pic:spPr>
                </pic:pic>
              </a:graphicData>
            </a:graphic>
          </wp:inline>
        </w:drawing>
      </w:r>
    </w:p>
    <w:p w14:paraId="165F9BDA" w14:textId="7C2F4C8F" w:rsidR="00B62E70" w:rsidRDefault="00B62E70" w:rsidP="00E771E1">
      <w:r>
        <w:lastRenderedPageBreak/>
        <w:t>Automáticamente, s</w:t>
      </w:r>
      <w:r w:rsidR="007562AA">
        <w:t>eremos redirigidos a la página con el listado global de notificaciones a modificar</w:t>
      </w:r>
      <w:r w:rsidR="005123F5">
        <w:t>. L</w:t>
      </w:r>
      <w:r w:rsidR="007562AA">
        <w:t xml:space="preserve">a estructura de la página sigue el mismo formato que el resto de </w:t>
      </w:r>
      <w:r w:rsidR="005123F5">
        <w:t>los listados</w:t>
      </w:r>
      <w:r w:rsidR="007562AA">
        <w:t xml:space="preserve"> del sitio web, disponemos de una barra de búsqueda por palabra y un listado de tarjetas con todas las notificaciones de la plataforma, cada tarjeta contiene los datos de esa notificación y un botón “Modificar”</w:t>
      </w:r>
      <w:r>
        <w:t xml:space="preserve"> (véase captura inferior). </w:t>
      </w:r>
    </w:p>
    <w:p w14:paraId="1F2AE67E" w14:textId="77777777" w:rsidR="00AB3AA8" w:rsidRDefault="00AB3AA8" w:rsidP="00E771E1"/>
    <w:p w14:paraId="49BAE3E8" w14:textId="79FCB073" w:rsidR="00B62E70" w:rsidRDefault="00B62E70" w:rsidP="00E771E1">
      <w:r>
        <w:rPr>
          <w:noProof/>
          <w14:ligatures w14:val="standardContextual"/>
        </w:rPr>
        <mc:AlternateContent>
          <mc:Choice Requires="wps">
            <w:drawing>
              <wp:anchor distT="0" distB="0" distL="114300" distR="114300" simplePos="0" relativeHeight="251870208" behindDoc="0" locked="0" layoutInCell="1" allowOverlap="1" wp14:anchorId="28CA8703" wp14:editId="529C828E">
                <wp:simplePos x="0" y="0"/>
                <wp:positionH relativeFrom="margin">
                  <wp:posOffset>1960880</wp:posOffset>
                </wp:positionH>
                <wp:positionV relativeFrom="paragraph">
                  <wp:posOffset>1111885</wp:posOffset>
                </wp:positionV>
                <wp:extent cx="1529080" cy="1102360"/>
                <wp:effectExtent l="0" t="0" r="13970" b="21590"/>
                <wp:wrapNone/>
                <wp:docPr id="635347972" name="Rectángulo 57"/>
                <wp:cNvGraphicFramePr/>
                <a:graphic xmlns:a="http://schemas.openxmlformats.org/drawingml/2006/main">
                  <a:graphicData uri="http://schemas.microsoft.com/office/word/2010/wordprocessingShape">
                    <wps:wsp>
                      <wps:cNvSpPr/>
                      <wps:spPr>
                        <a:xfrm>
                          <a:off x="0" y="0"/>
                          <a:ext cx="1529080" cy="110236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1C4B9" id="Rectángulo 57" o:spid="_x0000_s1026" style="position:absolute;margin-left:154.4pt;margin-top:87.55pt;width:120.4pt;height:86.8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" filled="f" strokecolor="yellow" strokeweight="1.5pt">
                <w10:wrap anchorx="margin"/>
              </v:rect>
            </w:pict>
          </mc:Fallback>
        </mc:AlternateContent>
      </w:r>
      <w:r>
        <w:rPr>
          <w:noProof/>
          <w14:ligatures w14:val="standardContextual"/>
        </w:rPr>
        <w:drawing>
          <wp:inline distT="0" distB="0" distL="0" distR="0" wp14:anchorId="7EB50286" wp14:editId="457EAD53">
            <wp:extent cx="5489575" cy="2514600"/>
            <wp:effectExtent l="0" t="0" r="0" b="0"/>
            <wp:docPr id="1106300850" name="Imagen 1" descr="Interfaz gráfica de la página con el listado global de notificaciones a modifi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00850" name="Imagen 1" descr="Interfaz gráfica de la página con el listado global de notificaciones a modificar."/>
                    <pic:cNvPicPr/>
                  </pic:nvPicPr>
                  <pic:blipFill rotWithShape="1">
                    <a:blip r:embed="rId93"/>
                    <a:srcRect t="4442" b="14127"/>
                    <a:stretch>
                      <a:fillRect/>
                    </a:stretch>
                  </pic:blipFill>
                  <pic:spPr bwMode="auto">
                    <a:xfrm>
                      <a:off x="0" y="0"/>
                      <a:ext cx="5489575" cy="2514600"/>
                    </a:xfrm>
                    <a:prstGeom prst="rect">
                      <a:avLst/>
                    </a:prstGeom>
                    <a:ln>
                      <a:noFill/>
                    </a:ln>
                    <a:extLst>
                      <a:ext uri="{53640926-AAD7-44D8-BBD7-CCE9431645EC}">
                        <a14:shadowObscured xmlns:a14="http://schemas.microsoft.com/office/drawing/2010/main"/>
                      </a:ext>
                    </a:extLst>
                  </pic:spPr>
                </pic:pic>
              </a:graphicData>
            </a:graphic>
          </wp:inline>
        </w:drawing>
      </w:r>
    </w:p>
    <w:p w14:paraId="66ED401B" w14:textId="77777777" w:rsidR="00AB3AA8" w:rsidRDefault="00AB3AA8" w:rsidP="00E771E1"/>
    <w:p w14:paraId="41074B5C" w14:textId="4BD935AE" w:rsidR="005123F5" w:rsidRDefault="00253FA4" w:rsidP="00E771E1">
      <w:r>
        <w:rPr>
          <w:noProof/>
          <w14:ligatures w14:val="standardContextual"/>
        </w:rPr>
        <w:drawing>
          <wp:anchor distT="0" distB="0" distL="114300" distR="114300" simplePos="0" relativeHeight="251889664" behindDoc="0" locked="0" layoutInCell="1" allowOverlap="1" wp14:anchorId="43D1AB04" wp14:editId="7BA70B82">
            <wp:simplePos x="0" y="0"/>
            <wp:positionH relativeFrom="margin">
              <wp:posOffset>3124200</wp:posOffset>
            </wp:positionH>
            <wp:positionV relativeFrom="paragraph">
              <wp:posOffset>196850</wp:posOffset>
            </wp:positionV>
            <wp:extent cx="2345690" cy="1151255"/>
            <wp:effectExtent l="0" t="0" r="0" b="0"/>
            <wp:wrapThrough wrapText="bothSides">
              <wp:wrapPolygon edited="0">
                <wp:start x="0" y="0"/>
                <wp:lineTo x="0" y="21088"/>
                <wp:lineTo x="21401" y="21088"/>
                <wp:lineTo x="21401" y="0"/>
                <wp:lineTo x="0" y="0"/>
              </wp:wrapPolygon>
            </wp:wrapThrough>
            <wp:docPr id="11815229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22972" name="Imagen 1" descr="Interfaz de usuario gráfica, Aplicación&#10;&#10;El contenido generado por IA puede ser incorrecto."/>
                    <pic:cNvPicPr/>
                  </pic:nvPicPr>
                  <pic:blipFill rotWithShape="1">
                    <a:blip r:embed="rId90" cstate="print">
                      <a:extLst>
                        <a:ext uri="{28A0092B-C50C-407E-A947-70E740481C1C}">
                          <a14:useLocalDpi xmlns:a14="http://schemas.microsoft.com/office/drawing/2010/main" val="0"/>
                        </a:ext>
                      </a:extLst>
                    </a:blip>
                    <a:srcRect l="35897" t="33847" r="36644" b="42187"/>
                    <a:stretch>
                      <a:fillRect/>
                    </a:stretch>
                  </pic:blipFill>
                  <pic:spPr bwMode="auto">
                    <a:xfrm>
                      <a:off x="0" y="0"/>
                      <a:ext cx="2345690" cy="1151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184C47" w14:textId="4D613CB2" w:rsidR="00B62E70" w:rsidRDefault="00B62E70" w:rsidP="00E771E1">
      <w:r>
        <w:t>A</w:t>
      </w:r>
      <w:r w:rsidR="007562AA">
        <w:t>l hacer clic sobre él nos redirige al formulario donde se encuentra precargado el mensaje de la notificación, listo para ser modificado</w:t>
      </w:r>
      <w:r>
        <w:t xml:space="preserve"> (véase captura lateral)</w:t>
      </w:r>
      <w:r w:rsidR="007562AA">
        <w:t>.</w:t>
      </w:r>
      <w:r>
        <w:t xml:space="preserve"> </w:t>
      </w:r>
    </w:p>
    <w:p w14:paraId="664A793B" w14:textId="77777777" w:rsidR="005123F5" w:rsidRDefault="005123F5" w:rsidP="00E771E1"/>
    <w:p w14:paraId="6020CA86" w14:textId="77777777" w:rsidR="005123F5" w:rsidRDefault="005123F5" w:rsidP="00E771E1"/>
    <w:p w14:paraId="2E09FDBB" w14:textId="77777777" w:rsidR="00AB3AA8" w:rsidRDefault="00AB3AA8" w:rsidP="00E771E1"/>
    <w:p w14:paraId="03373A74" w14:textId="66F6D9C2" w:rsidR="007562AA" w:rsidRDefault="004D5D86" w:rsidP="00E771E1">
      <w:r w:rsidRPr="00B62E70">
        <w:rPr>
          <w:noProof/>
        </w:rPr>
        <w:drawing>
          <wp:anchor distT="0" distB="0" distL="114300" distR="114300" simplePos="0" relativeHeight="251866112" behindDoc="0" locked="0" layoutInCell="1" allowOverlap="1" wp14:anchorId="7A2070D2" wp14:editId="60F782D1">
            <wp:simplePos x="0" y="0"/>
            <wp:positionH relativeFrom="margin">
              <wp:align>right</wp:align>
            </wp:positionH>
            <wp:positionV relativeFrom="paragraph">
              <wp:posOffset>7801</wp:posOffset>
            </wp:positionV>
            <wp:extent cx="2367915" cy="1149350"/>
            <wp:effectExtent l="0" t="0" r="0" b="0"/>
            <wp:wrapThrough wrapText="bothSides">
              <wp:wrapPolygon edited="0">
                <wp:start x="0" y="0"/>
                <wp:lineTo x="0" y="21123"/>
                <wp:lineTo x="21374" y="21123"/>
                <wp:lineTo x="21374" y="0"/>
                <wp:lineTo x="0" y="0"/>
              </wp:wrapPolygon>
            </wp:wrapThrough>
            <wp:docPr id="180103141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410" name="Imagen 1" descr="Interfaz de usuario gráfica, Texto, Aplicación, Correo electrónico&#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367915" cy="1149350"/>
                    </a:xfrm>
                    <a:prstGeom prst="rect">
                      <a:avLst/>
                    </a:prstGeom>
                  </pic:spPr>
                </pic:pic>
              </a:graphicData>
            </a:graphic>
            <wp14:sizeRelH relativeFrom="page">
              <wp14:pctWidth>0</wp14:pctWidth>
            </wp14:sizeRelH>
            <wp14:sizeRelV relativeFrom="page">
              <wp14:pctHeight>0</wp14:pctHeight>
            </wp14:sizeRelV>
          </wp:anchor>
        </w:drawing>
      </w:r>
      <w:r w:rsidR="00B62E70">
        <w:t>Al hacer clic en Modificar, si la notificación se ha actualizado correctamente, nos aparecerá un mensaje de éxito justo debajo del botón (véase captura lateral).</w:t>
      </w:r>
    </w:p>
    <w:p w14:paraId="7B29ED9E" w14:textId="4DE95A87" w:rsidR="007562AA" w:rsidRDefault="007562AA" w:rsidP="00E771E1"/>
    <w:p w14:paraId="5308E23D" w14:textId="14053BF2" w:rsidR="00AB3AA8" w:rsidRDefault="00AB3AA8" w:rsidP="00AB3AA8">
      <w:r>
        <w:rPr>
          <w:noProof/>
          <w14:ligatures w14:val="standardContextual"/>
        </w:rPr>
        <mc:AlternateContent>
          <mc:Choice Requires="wps">
            <w:drawing>
              <wp:anchor distT="0" distB="0" distL="114300" distR="114300" simplePos="0" relativeHeight="251868160" behindDoc="0" locked="0" layoutInCell="1" allowOverlap="1" wp14:anchorId="59798838" wp14:editId="49BF2285">
                <wp:simplePos x="0" y="0"/>
                <wp:positionH relativeFrom="margin">
                  <wp:posOffset>3199584</wp:posOffset>
                </wp:positionH>
                <wp:positionV relativeFrom="paragraph">
                  <wp:posOffset>17054</wp:posOffset>
                </wp:positionV>
                <wp:extent cx="1491343" cy="223157"/>
                <wp:effectExtent l="0" t="0" r="13970" b="24765"/>
                <wp:wrapNone/>
                <wp:docPr id="893775588" name="Rectángulo 57"/>
                <wp:cNvGraphicFramePr/>
                <a:graphic xmlns:a="http://schemas.openxmlformats.org/drawingml/2006/main">
                  <a:graphicData uri="http://schemas.microsoft.com/office/word/2010/wordprocessingShape">
                    <wps:wsp>
                      <wps:cNvSpPr/>
                      <wps:spPr>
                        <a:xfrm>
                          <a:off x="0" y="0"/>
                          <a:ext cx="1491343" cy="22315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1AAEC" id="Rectángulo 57" o:spid="_x0000_s1026" style="position:absolute;margin-left:251.95pt;margin-top:1.35pt;width:117.45pt;height:17.5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" filled="f" strokecolor="yellow" strokeweight="1.5pt">
                <w10:wrap anchorx="margin"/>
              </v:rect>
            </w:pict>
          </mc:Fallback>
        </mc:AlternateContent>
      </w:r>
    </w:p>
    <w:p w14:paraId="6A36B9B8" w14:textId="03489EEA" w:rsidR="00253FA4" w:rsidRDefault="00253FA4" w:rsidP="00AB3AA8"/>
    <w:p w14:paraId="5ADAEBC2" w14:textId="77777777" w:rsidR="00AB3AA8" w:rsidRDefault="00AB3AA8" w:rsidP="00AB3AA8"/>
    <w:p w14:paraId="4FFF537B" w14:textId="52717DE0" w:rsidR="00253FA4" w:rsidRDefault="0076033F" w:rsidP="00AB3AA8">
      <w:pPr>
        <w:pStyle w:val="Ttulo3"/>
      </w:pPr>
      <w:bookmarkStart w:id="46" w:name="_Toc200896292"/>
      <w:r>
        <w:t>5.4.</w:t>
      </w:r>
      <w:r w:rsidR="005123F5">
        <w:t>4</w:t>
      </w:r>
      <w:r>
        <w:t xml:space="preserve"> Eliminar notificación</w:t>
      </w:r>
      <w:bookmarkEnd w:id="46"/>
    </w:p>
    <w:p w14:paraId="612076A8" w14:textId="77777777" w:rsidR="00AB3AA8" w:rsidRDefault="00B62E70" w:rsidP="00AB3AA8">
      <w:r>
        <w:t>Para eliminar una notificación</w:t>
      </w:r>
      <w:r w:rsidR="004D5D86">
        <w:t xml:space="preserve"> disponemos de dos posibles rutas:</w:t>
      </w:r>
    </w:p>
    <w:p w14:paraId="11EE21F6" w14:textId="72667EEE" w:rsidR="004D5D86" w:rsidRDefault="004D5D86" w:rsidP="00AB3AA8">
      <w:pPr>
        <w:pStyle w:val="Ttulo4"/>
      </w:pPr>
      <w:r>
        <w:t>5.4.4.1 Desde listado global de notificaciones</w:t>
      </w:r>
    </w:p>
    <w:p w14:paraId="280B2513" w14:textId="77777777" w:rsidR="00AB3AA8" w:rsidRDefault="004D5D86" w:rsidP="004D5D86">
      <w:r>
        <w:t>Desde el listado global de notificaciones descrito en el punto 5.4.2, hacemos clic en el botón “Eliminar” de la notificación que deseemos borrar (véase captura inferior).</w:t>
      </w:r>
    </w:p>
    <w:p w14:paraId="4384A342" w14:textId="12BAEC62" w:rsidR="004D5D86" w:rsidRDefault="004D5D86" w:rsidP="004D5D86">
      <w:r>
        <w:rPr>
          <w:noProof/>
          <w14:ligatures w14:val="standardContextual"/>
        </w:rPr>
        <w:lastRenderedPageBreak/>
        <mc:AlternateContent>
          <mc:Choice Requires="wps">
            <w:drawing>
              <wp:anchor distT="0" distB="0" distL="114300" distR="114300" simplePos="0" relativeHeight="251881472" behindDoc="0" locked="0" layoutInCell="1" allowOverlap="1" wp14:anchorId="54C5EDC1" wp14:editId="5D28CBDB">
                <wp:simplePos x="0" y="0"/>
                <wp:positionH relativeFrom="margin">
                  <wp:posOffset>1959293</wp:posOffset>
                </wp:positionH>
                <wp:positionV relativeFrom="paragraph">
                  <wp:posOffset>1688465</wp:posOffset>
                </wp:positionV>
                <wp:extent cx="1524000" cy="204787"/>
                <wp:effectExtent l="0" t="0" r="19050" b="24130"/>
                <wp:wrapNone/>
                <wp:docPr id="70987774" name="Rectángulo 57"/>
                <wp:cNvGraphicFramePr/>
                <a:graphic xmlns:a="http://schemas.openxmlformats.org/drawingml/2006/main">
                  <a:graphicData uri="http://schemas.microsoft.com/office/word/2010/wordprocessingShape">
                    <wps:wsp>
                      <wps:cNvSpPr/>
                      <wps:spPr>
                        <a:xfrm>
                          <a:off x="0" y="0"/>
                          <a:ext cx="1524000" cy="20478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BA5C7" id="Rectángulo 57" o:spid="_x0000_s1026" style="position:absolute;margin-left:154.3pt;margin-top:132.95pt;width:120pt;height:16.1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jpghAIAAGkFAAAOAAAAZHJzL2Uyb0RvYy54bWysVEtv2zAMvg/YfxB0X20Hydo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" filled="f" strokecolor="yellow" strokeweight="1.5pt">
                <w10:wrap anchorx="margin"/>
              </v:rect>
            </w:pict>
          </mc:Fallback>
        </mc:AlternateContent>
      </w:r>
      <w:r>
        <w:rPr>
          <w:noProof/>
          <w14:ligatures w14:val="standardContextual"/>
        </w:rPr>
        <w:drawing>
          <wp:inline distT="0" distB="0" distL="0" distR="0" wp14:anchorId="6F6ABA3B" wp14:editId="7C2472A9">
            <wp:extent cx="5488503" cy="2002972"/>
            <wp:effectExtent l="0" t="0" r="0" b="0"/>
            <wp:docPr id="95081514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15144" name="Imagen 1" descr="Interfaz de usuario gráfica&#10;&#10;El contenido generado por IA puede ser incorrecto."/>
                    <pic:cNvPicPr/>
                  </pic:nvPicPr>
                  <pic:blipFill rotWithShape="1">
                    <a:blip r:embed="rId94"/>
                    <a:srcRect t="10081" b="25042"/>
                    <a:stretch>
                      <a:fillRect/>
                    </a:stretch>
                  </pic:blipFill>
                  <pic:spPr bwMode="auto">
                    <a:xfrm>
                      <a:off x="0" y="0"/>
                      <a:ext cx="5489575" cy="2003363"/>
                    </a:xfrm>
                    <a:prstGeom prst="rect">
                      <a:avLst/>
                    </a:prstGeom>
                    <a:ln>
                      <a:noFill/>
                    </a:ln>
                    <a:extLst>
                      <a:ext uri="{53640926-AAD7-44D8-BBD7-CCE9431645EC}">
                        <a14:shadowObscured xmlns:a14="http://schemas.microsoft.com/office/drawing/2010/main"/>
                      </a:ext>
                    </a:extLst>
                  </pic:spPr>
                </pic:pic>
              </a:graphicData>
            </a:graphic>
          </wp:inline>
        </w:drawing>
      </w:r>
    </w:p>
    <w:p w14:paraId="628B02E7" w14:textId="1EFE79E6" w:rsidR="004D5D86" w:rsidRPr="004D5D86" w:rsidRDefault="004D5D86" w:rsidP="004D5D86">
      <w:r>
        <w:t>Después de confirmar la eliminación, la notificación desaparecerá automáticamente del listado de notificaciones.</w:t>
      </w:r>
    </w:p>
    <w:p w14:paraId="552DC9D8" w14:textId="77777777" w:rsidR="00253FA4" w:rsidRDefault="00253FA4" w:rsidP="004D5D86">
      <w:pPr>
        <w:pStyle w:val="Ttulo4"/>
      </w:pPr>
    </w:p>
    <w:p w14:paraId="2EAAEE86" w14:textId="384BF61F" w:rsidR="004D5D86" w:rsidRDefault="004D5D86" w:rsidP="004D5D86">
      <w:pPr>
        <w:pStyle w:val="Ttulo4"/>
      </w:pPr>
      <w:r>
        <w:t>5.4.4.2 Desde el enlace “Eliminar Notificación”</w:t>
      </w:r>
    </w:p>
    <w:p w14:paraId="24C6C241" w14:textId="163159E5" w:rsidR="00B62E70" w:rsidRDefault="00B62E70" w:rsidP="00B62E70">
      <w:r>
        <w:t xml:space="preserve"> </w:t>
      </w:r>
      <w:r w:rsidR="004D5D86">
        <w:t>S</w:t>
      </w:r>
      <w:r>
        <w:t>olo hemos de hacer clic en el enlace “Eliminar Notificación” del menú desplegable “Notificaciones” (véase captura inferior).</w:t>
      </w:r>
    </w:p>
    <w:p w14:paraId="78331EE2" w14:textId="58A978D4" w:rsidR="004D5D86" w:rsidRDefault="004D5D86" w:rsidP="00B62E70">
      <w:r>
        <w:rPr>
          <w:noProof/>
          <w14:ligatures w14:val="standardContextual"/>
        </w:rPr>
        <mc:AlternateContent>
          <mc:Choice Requires="wps">
            <w:drawing>
              <wp:anchor distT="0" distB="0" distL="114300" distR="114300" simplePos="0" relativeHeight="251883520" behindDoc="0" locked="0" layoutInCell="1" allowOverlap="1" wp14:anchorId="788D4CA8" wp14:editId="6DBBD62F">
                <wp:simplePos x="0" y="0"/>
                <wp:positionH relativeFrom="margin">
                  <wp:posOffset>2764971</wp:posOffset>
                </wp:positionH>
                <wp:positionV relativeFrom="paragraph">
                  <wp:posOffset>1081858</wp:posOffset>
                </wp:positionV>
                <wp:extent cx="587829" cy="255451"/>
                <wp:effectExtent l="0" t="0" r="22225" b="11430"/>
                <wp:wrapNone/>
                <wp:docPr id="1827043862" name="Rectángulo 57"/>
                <wp:cNvGraphicFramePr/>
                <a:graphic xmlns:a="http://schemas.openxmlformats.org/drawingml/2006/main">
                  <a:graphicData uri="http://schemas.microsoft.com/office/word/2010/wordprocessingShape">
                    <wps:wsp>
                      <wps:cNvSpPr/>
                      <wps:spPr>
                        <a:xfrm>
                          <a:off x="0" y="0"/>
                          <a:ext cx="587829" cy="255451"/>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AAA20" id="Rectángulo 57" o:spid="_x0000_s1026" style="position:absolute;margin-left:217.7pt;margin-top:85.2pt;width:46.3pt;height:20.1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" filled="f" strokecolor="yellow" strokeweight="1.5pt">
                <w10:wrap anchorx="margin"/>
              </v:rect>
            </w:pict>
          </mc:Fallback>
        </mc:AlternateContent>
      </w:r>
      <w:r>
        <w:rPr>
          <w:noProof/>
          <w14:ligatures w14:val="standardContextual"/>
        </w:rPr>
        <w:drawing>
          <wp:inline distT="0" distB="0" distL="0" distR="0" wp14:anchorId="79AE716F" wp14:editId="4C8B0705">
            <wp:extent cx="5488216" cy="1888672"/>
            <wp:effectExtent l="0" t="0" r="0" b="0"/>
            <wp:docPr id="230582306" name="Imagen 1" descr="Interfaz gráfica del menú desplegable &quot;Notificacione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82306" name="Imagen 1" descr="Interfaz gráfica del menú desplegable &quot;Notificaciones&quot; de la barra de navegación."/>
                    <pic:cNvPicPr/>
                  </pic:nvPicPr>
                  <pic:blipFill rotWithShape="1">
                    <a:blip r:embed="rId95"/>
                    <a:srcRect t="5112" b="33711"/>
                    <a:stretch>
                      <a:fillRect/>
                    </a:stretch>
                  </pic:blipFill>
                  <pic:spPr bwMode="auto">
                    <a:xfrm>
                      <a:off x="0" y="0"/>
                      <a:ext cx="5489575" cy="1889140"/>
                    </a:xfrm>
                    <a:prstGeom prst="rect">
                      <a:avLst/>
                    </a:prstGeom>
                    <a:ln>
                      <a:noFill/>
                    </a:ln>
                    <a:extLst>
                      <a:ext uri="{53640926-AAD7-44D8-BBD7-CCE9431645EC}">
                        <a14:shadowObscured xmlns:a14="http://schemas.microsoft.com/office/drawing/2010/main"/>
                      </a:ext>
                    </a:extLst>
                  </pic:spPr>
                </pic:pic>
              </a:graphicData>
            </a:graphic>
          </wp:inline>
        </w:drawing>
      </w:r>
    </w:p>
    <w:p w14:paraId="7A3E64B2" w14:textId="59EFA8EE" w:rsidR="00B62E70" w:rsidRDefault="00253FA4" w:rsidP="00B62E70">
      <w:r>
        <w:t>Esto nos redirigirá automáticamente a la página que contiene el listado global de notificaciones a eliminar, que tiene exactamente el mismo formato que el listado global de notificaciones a modificar, excepto por salvedad de que el único botón que contiene es el de “Eliminar” (véase captura inferior).</w:t>
      </w:r>
    </w:p>
    <w:p w14:paraId="13AB75D6" w14:textId="724F8CFB" w:rsidR="00253FA4" w:rsidRPr="00B62E70" w:rsidRDefault="00253FA4" w:rsidP="00B62E70">
      <w:r>
        <w:rPr>
          <w:noProof/>
          <w14:ligatures w14:val="standardContextual"/>
        </w:rPr>
        <mc:AlternateContent>
          <mc:Choice Requires="wps">
            <w:drawing>
              <wp:anchor distT="0" distB="0" distL="114300" distR="114300" simplePos="0" relativeHeight="251891712" behindDoc="0" locked="0" layoutInCell="1" allowOverlap="1" wp14:anchorId="70E0714A" wp14:editId="77A0EBE7">
                <wp:simplePos x="0" y="0"/>
                <wp:positionH relativeFrom="margin">
                  <wp:posOffset>1958975</wp:posOffset>
                </wp:positionH>
                <wp:positionV relativeFrom="paragraph">
                  <wp:posOffset>1999298</wp:posOffset>
                </wp:positionV>
                <wp:extent cx="1524000" cy="204787"/>
                <wp:effectExtent l="0" t="0" r="19050" b="24130"/>
                <wp:wrapNone/>
                <wp:docPr id="1596363877" name="Rectángulo 57"/>
                <wp:cNvGraphicFramePr/>
                <a:graphic xmlns:a="http://schemas.openxmlformats.org/drawingml/2006/main">
                  <a:graphicData uri="http://schemas.microsoft.com/office/word/2010/wordprocessingShape">
                    <wps:wsp>
                      <wps:cNvSpPr/>
                      <wps:spPr>
                        <a:xfrm>
                          <a:off x="0" y="0"/>
                          <a:ext cx="1524000" cy="20478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ED62B" id="Rectángulo 57" o:spid="_x0000_s1026" style="position:absolute;margin-left:154.25pt;margin-top:157.45pt;width:120pt;height:16.1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jpghAIAAGkFAAAOAAAAZHJzL2Uyb0RvYy54bWysVEtv2zAMvg/YfxB0X20Hydo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" filled="f" strokecolor="yellow" strokeweight="1.5pt">
                <w10:wrap anchorx="margin"/>
              </v:rect>
            </w:pict>
          </mc:Fallback>
        </mc:AlternateContent>
      </w:r>
      <w:r>
        <w:rPr>
          <w:noProof/>
          <w14:ligatures w14:val="standardContextual"/>
        </w:rPr>
        <w:drawing>
          <wp:inline distT="0" distB="0" distL="0" distR="0" wp14:anchorId="35A70E69" wp14:editId="7E276DED">
            <wp:extent cx="5489181" cy="2405561"/>
            <wp:effectExtent l="0" t="0" r="0" b="0"/>
            <wp:docPr id="197337928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79280" name="Imagen 1" descr="Interfaz de usuario gráfica, Sitio web&#10;&#10;El contenido generado por IA puede ser incorrecto."/>
                    <pic:cNvPicPr/>
                  </pic:nvPicPr>
                  <pic:blipFill rotWithShape="1">
                    <a:blip r:embed="rId96"/>
                    <a:srcRect t="4231" b="17863"/>
                    <a:stretch>
                      <a:fillRect/>
                    </a:stretch>
                  </pic:blipFill>
                  <pic:spPr bwMode="auto">
                    <a:xfrm>
                      <a:off x="0" y="0"/>
                      <a:ext cx="5489575" cy="2405734"/>
                    </a:xfrm>
                    <a:prstGeom prst="rect">
                      <a:avLst/>
                    </a:prstGeom>
                    <a:ln>
                      <a:noFill/>
                    </a:ln>
                    <a:extLst>
                      <a:ext uri="{53640926-AAD7-44D8-BBD7-CCE9431645EC}">
                        <a14:shadowObscured xmlns:a14="http://schemas.microsoft.com/office/drawing/2010/main"/>
                      </a:ext>
                    </a:extLst>
                  </pic:spPr>
                </pic:pic>
              </a:graphicData>
            </a:graphic>
          </wp:inline>
        </w:drawing>
      </w:r>
    </w:p>
    <w:p w14:paraId="709178B4" w14:textId="3A47CA68" w:rsidR="0076033F" w:rsidRDefault="0076033F" w:rsidP="0076033F">
      <w:pPr>
        <w:pStyle w:val="Ttulo3"/>
      </w:pPr>
      <w:bookmarkStart w:id="47" w:name="_Toc200896293"/>
      <w:r>
        <w:lastRenderedPageBreak/>
        <w:t>5.4.</w:t>
      </w:r>
      <w:r w:rsidR="005123F5">
        <w:t>5</w:t>
      </w:r>
      <w:r>
        <w:t xml:space="preserve"> </w:t>
      </w:r>
      <w:r w:rsidR="00B51083">
        <w:t>Mis</w:t>
      </w:r>
      <w:r>
        <w:t xml:space="preserve"> notificaciones</w:t>
      </w:r>
      <w:bookmarkEnd w:id="47"/>
      <w:r>
        <w:t xml:space="preserve"> </w:t>
      </w:r>
    </w:p>
    <w:p w14:paraId="4D1B73B5" w14:textId="1AFB914E" w:rsidR="00B51083" w:rsidRDefault="00B51083" w:rsidP="00B51083">
      <w:r>
        <w:t>La funcionalidad de ver notificaciones recibidas está localizada en el mismo lugar (menú desplegable “</w:t>
      </w:r>
      <w:r w:rsidR="00E771E1">
        <w:t>Notificaciones</w:t>
      </w:r>
      <w:r>
        <w:t>” de la barra de navegación) y se encuentra implementada del mismo modo que para el perfil de usuario registrado de tipo cliente</w:t>
      </w:r>
      <w:r w:rsidR="00253FA4">
        <w:t xml:space="preserve"> (</w:t>
      </w:r>
      <w:proofErr w:type="spellStart"/>
      <w:r w:rsidR="00253FA4">
        <w:t>vease</w:t>
      </w:r>
      <w:proofErr w:type="spellEnd"/>
      <w:r w:rsidR="00253FA4">
        <w:t xml:space="preserve"> captura inferior)</w:t>
      </w:r>
      <w:r w:rsidR="00B36B96">
        <w:t>.</w:t>
      </w:r>
    </w:p>
    <w:p w14:paraId="29B653F6" w14:textId="72070FC1" w:rsidR="00253FA4" w:rsidRDefault="00253FA4" w:rsidP="00B51083">
      <w:r>
        <w:rPr>
          <w:noProof/>
          <w14:ligatures w14:val="standardContextual"/>
        </w:rPr>
        <mc:AlternateContent>
          <mc:Choice Requires="wps">
            <w:drawing>
              <wp:anchor distT="0" distB="0" distL="114300" distR="114300" simplePos="0" relativeHeight="251885568" behindDoc="0" locked="0" layoutInCell="1" allowOverlap="1" wp14:anchorId="13F4567A" wp14:editId="78687C51">
                <wp:simplePos x="0" y="0"/>
                <wp:positionH relativeFrom="margin">
                  <wp:posOffset>2775857</wp:posOffset>
                </wp:positionH>
                <wp:positionV relativeFrom="paragraph">
                  <wp:posOffset>1262743</wp:posOffset>
                </wp:positionV>
                <wp:extent cx="587829" cy="255451"/>
                <wp:effectExtent l="0" t="0" r="22225" b="11430"/>
                <wp:wrapNone/>
                <wp:docPr id="2080703145" name="Rectángulo 57"/>
                <wp:cNvGraphicFramePr/>
                <a:graphic xmlns:a="http://schemas.openxmlformats.org/drawingml/2006/main">
                  <a:graphicData uri="http://schemas.microsoft.com/office/word/2010/wordprocessingShape">
                    <wps:wsp>
                      <wps:cNvSpPr/>
                      <wps:spPr>
                        <a:xfrm>
                          <a:off x="0" y="0"/>
                          <a:ext cx="587829" cy="255451"/>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F5AF1" id="Rectángulo 57" o:spid="_x0000_s1026" style="position:absolute;margin-left:218.55pt;margin-top:99.45pt;width:46.3pt;height:20.1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" filled="f" strokecolor="yellow" strokeweight="1.5pt">
                <w10:wrap anchorx="margin"/>
              </v:rect>
            </w:pict>
          </mc:Fallback>
        </mc:AlternateContent>
      </w:r>
      <w:r>
        <w:rPr>
          <w:noProof/>
          <w14:ligatures w14:val="standardContextual"/>
        </w:rPr>
        <w:drawing>
          <wp:inline distT="0" distB="0" distL="0" distR="0" wp14:anchorId="05668185" wp14:editId="3CAC4977">
            <wp:extent cx="5489064" cy="2498271"/>
            <wp:effectExtent l="0" t="0" r="0" b="0"/>
            <wp:docPr id="1980223003" name="Imagen 1" descr="Interfaz gráfica del menú desplegable &quot;Notificacione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23003" name="Imagen 1" descr="Interfaz gráfica del menú desplegable &quot;Notificaciones&quot; de la barra de navegación."/>
                    <pic:cNvPicPr/>
                  </pic:nvPicPr>
                  <pic:blipFill rotWithShape="1">
                    <a:blip r:embed="rId97"/>
                    <a:srcRect t="5111" b="13979"/>
                    <a:stretch>
                      <a:fillRect/>
                    </a:stretch>
                  </pic:blipFill>
                  <pic:spPr bwMode="auto">
                    <a:xfrm>
                      <a:off x="0" y="0"/>
                      <a:ext cx="5489575" cy="2498504"/>
                    </a:xfrm>
                    <a:prstGeom prst="rect">
                      <a:avLst/>
                    </a:prstGeom>
                    <a:ln>
                      <a:noFill/>
                    </a:ln>
                    <a:extLst>
                      <a:ext uri="{53640926-AAD7-44D8-BBD7-CCE9431645EC}">
                        <a14:shadowObscured xmlns:a14="http://schemas.microsoft.com/office/drawing/2010/main"/>
                      </a:ext>
                    </a:extLst>
                  </pic:spPr>
                </pic:pic>
              </a:graphicData>
            </a:graphic>
          </wp:inline>
        </w:drawing>
      </w:r>
    </w:p>
    <w:p w14:paraId="4D1A76F4" w14:textId="388B2FA6" w:rsidR="00E771E1" w:rsidRDefault="00B36B96" w:rsidP="00E771E1">
      <w:r>
        <w:t>Dicha función se encuentra descrita en el apartado 4.4.5 del presente manual, para más información, remítase a él.</w:t>
      </w:r>
    </w:p>
    <w:p w14:paraId="02AF2E83" w14:textId="77777777" w:rsidR="00AB3AA8" w:rsidRPr="00E771E1" w:rsidRDefault="00AB3AA8" w:rsidP="00E771E1"/>
    <w:p w14:paraId="6BDADB23" w14:textId="49C55175" w:rsidR="00B51083" w:rsidRDefault="00B51083" w:rsidP="00B51083">
      <w:pPr>
        <w:pStyle w:val="Ttulo3"/>
      </w:pPr>
      <w:bookmarkStart w:id="48" w:name="_Toc200896294"/>
      <w:r>
        <w:t>5.4.6 Ver solo notificaciones no leídas</w:t>
      </w:r>
      <w:bookmarkEnd w:id="48"/>
    </w:p>
    <w:p w14:paraId="539A1B43" w14:textId="57005463" w:rsidR="00E771E1" w:rsidRDefault="00E771E1" w:rsidP="00E771E1">
      <w:r>
        <w:t>La funcionalidad de ver solo notificaciones no leídas está localizada en el mismo lugar (menú desplegable “Notificaciones” de la barra de navegación) y se encuentra implementada del mismo modo que para el perfil de usuario registrado de tipo cliente.</w:t>
      </w:r>
    </w:p>
    <w:p w14:paraId="001B6CA0" w14:textId="7FA12A27" w:rsidR="00253FA4" w:rsidRDefault="00253FA4" w:rsidP="00E771E1">
      <w:r>
        <w:rPr>
          <w:noProof/>
          <w14:ligatures w14:val="standardContextual"/>
        </w:rPr>
        <mc:AlternateContent>
          <mc:Choice Requires="wps">
            <w:drawing>
              <wp:anchor distT="0" distB="0" distL="114300" distR="114300" simplePos="0" relativeHeight="251887616" behindDoc="0" locked="0" layoutInCell="1" allowOverlap="1" wp14:anchorId="64DB1473" wp14:editId="7B9BB9E5">
                <wp:simplePos x="0" y="0"/>
                <wp:positionH relativeFrom="margin">
                  <wp:posOffset>3918858</wp:posOffset>
                </wp:positionH>
                <wp:positionV relativeFrom="paragraph">
                  <wp:posOffset>602252</wp:posOffset>
                </wp:positionV>
                <wp:extent cx="272143" cy="190500"/>
                <wp:effectExtent l="0" t="0" r="13970" b="19050"/>
                <wp:wrapNone/>
                <wp:docPr id="931359178" name="Rectángulo 57"/>
                <wp:cNvGraphicFramePr/>
                <a:graphic xmlns:a="http://schemas.openxmlformats.org/drawingml/2006/main">
                  <a:graphicData uri="http://schemas.microsoft.com/office/word/2010/wordprocessingShape">
                    <wps:wsp>
                      <wps:cNvSpPr/>
                      <wps:spPr>
                        <a:xfrm>
                          <a:off x="0" y="0"/>
                          <a:ext cx="272143" cy="1905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A58D5" id="Rectángulo 57" o:spid="_x0000_s1026" style="position:absolute;margin-left:308.55pt;margin-top:47.4pt;width:21.45pt;height:1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" filled="f" strokecolor="yellow" strokeweight="1.5pt">
                <w10:wrap anchorx="margin"/>
              </v:rect>
            </w:pict>
          </mc:Fallback>
        </mc:AlternateContent>
      </w:r>
      <w:r>
        <w:rPr>
          <w:noProof/>
          <w14:ligatures w14:val="standardContextual"/>
        </w:rPr>
        <w:drawing>
          <wp:inline distT="0" distB="0" distL="0" distR="0" wp14:anchorId="2BDF8628" wp14:editId="358C9DB9">
            <wp:extent cx="5489241" cy="1354546"/>
            <wp:effectExtent l="0" t="0" r="0" b="0"/>
            <wp:docPr id="3201877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87767" name="Imagen 1" descr="Interfaz de usuario gráfica, Texto, Aplicación&#10;&#10;El contenido generado por IA puede ser incorrecto."/>
                    <pic:cNvPicPr/>
                  </pic:nvPicPr>
                  <pic:blipFill rotWithShape="1">
                    <a:blip r:embed="rId98"/>
                    <a:srcRect t="4583" b="51549"/>
                    <a:stretch>
                      <a:fillRect/>
                    </a:stretch>
                  </pic:blipFill>
                  <pic:spPr bwMode="auto">
                    <a:xfrm>
                      <a:off x="0" y="0"/>
                      <a:ext cx="5489575" cy="1354628"/>
                    </a:xfrm>
                    <a:prstGeom prst="rect">
                      <a:avLst/>
                    </a:prstGeom>
                    <a:ln>
                      <a:noFill/>
                    </a:ln>
                    <a:extLst>
                      <a:ext uri="{53640926-AAD7-44D8-BBD7-CCE9431645EC}">
                        <a14:shadowObscured xmlns:a14="http://schemas.microsoft.com/office/drawing/2010/main"/>
                      </a:ext>
                    </a:extLst>
                  </pic:spPr>
                </pic:pic>
              </a:graphicData>
            </a:graphic>
          </wp:inline>
        </w:drawing>
      </w:r>
    </w:p>
    <w:p w14:paraId="554F05B0" w14:textId="5395D245" w:rsidR="00E771E1" w:rsidRDefault="00E771E1" w:rsidP="00E771E1">
      <w:r>
        <w:t>Dicha función se encuentra descrita en el apartado 4.4.5.2 del presente manual, para más información, remítase a él.</w:t>
      </w:r>
    </w:p>
    <w:p w14:paraId="0540B91A" w14:textId="77777777" w:rsidR="00AB3AA8" w:rsidRPr="00E771E1" w:rsidRDefault="00AB3AA8" w:rsidP="00E771E1"/>
    <w:p w14:paraId="198934E7" w14:textId="5E4BBB47" w:rsidR="00FB4A15" w:rsidRPr="00FB4A15" w:rsidRDefault="00FC0B3F" w:rsidP="009B07A3">
      <w:pPr>
        <w:pStyle w:val="Ttulo2"/>
      </w:pPr>
      <w:bookmarkStart w:id="49" w:name="_Toc200896295"/>
      <w:r>
        <w:t>5.</w:t>
      </w:r>
      <w:r w:rsidR="004F30A7">
        <w:t>5</w:t>
      </w:r>
      <w:r w:rsidR="00FB4A15" w:rsidRPr="00FB4A15">
        <w:t xml:space="preserve"> Gestión de concursos</w:t>
      </w:r>
      <w:bookmarkEnd w:id="49"/>
    </w:p>
    <w:p w14:paraId="3FBF4A60" w14:textId="53A9CB18" w:rsidR="00FB4A15" w:rsidRDefault="00253FA4" w:rsidP="00FB4A15">
      <w:pPr>
        <w:pStyle w:val="Ttulo3"/>
      </w:pPr>
      <w:bookmarkStart w:id="50" w:name="_Toc200896296"/>
      <w:r>
        <w:t xml:space="preserve">5.5.1 </w:t>
      </w:r>
      <w:r w:rsidR="00FB4A15" w:rsidRPr="00FB4A15">
        <w:t>Crear, editar o eliminar concursos.</w:t>
      </w:r>
      <w:bookmarkEnd w:id="50"/>
    </w:p>
    <w:p w14:paraId="6087B482" w14:textId="1093B001" w:rsidR="00253FA4" w:rsidRPr="00253FA4" w:rsidRDefault="00537F7A" w:rsidP="00253FA4">
      <w:r>
        <w:t xml:space="preserve">Actualmente, la funcionalidad de crear, editar y/o eliminar concursos se encuentra en fase de desarrollo, pero se prevé que siga el mismo patrón de diseño de tarjetas y formularios del resto de funcionalidades del sitio web </w:t>
      </w:r>
      <w:proofErr w:type="spellStart"/>
      <w:r>
        <w:t>Recipedium</w:t>
      </w:r>
      <w:proofErr w:type="spellEnd"/>
      <w:r>
        <w:t>.</w:t>
      </w:r>
    </w:p>
    <w:p w14:paraId="79BFDB8F" w14:textId="05452555" w:rsidR="00FB4A15" w:rsidRPr="00FB4A15" w:rsidRDefault="00FC0B3F" w:rsidP="00FB4A15">
      <w:pPr>
        <w:pStyle w:val="Ttulo2"/>
      </w:pPr>
      <w:bookmarkStart w:id="51" w:name="_Toc200896297"/>
      <w:r>
        <w:lastRenderedPageBreak/>
        <w:t>5.</w:t>
      </w:r>
      <w:r w:rsidR="004F30A7">
        <w:t>6</w:t>
      </w:r>
      <w:r w:rsidR="00FB4A15" w:rsidRPr="00FB4A15">
        <w:t xml:space="preserve"> Estadísticas y reportes</w:t>
      </w:r>
      <w:bookmarkEnd w:id="51"/>
    </w:p>
    <w:p w14:paraId="5056E759" w14:textId="10F5A6A8" w:rsidR="00FB4A15" w:rsidRPr="00FB4A15" w:rsidRDefault="00537F7A" w:rsidP="00FB4A15">
      <w:pPr>
        <w:pStyle w:val="Ttulo3"/>
      </w:pPr>
      <w:bookmarkStart w:id="52" w:name="_Toc200896298"/>
      <w:r>
        <w:t xml:space="preserve">5.6.1 </w:t>
      </w:r>
      <w:r w:rsidR="00FB4A15" w:rsidRPr="00FB4A15">
        <w:t>Consultar estadísticas de uso (número de recetas, usuarios activos, etc.).</w:t>
      </w:r>
      <w:bookmarkEnd w:id="52"/>
    </w:p>
    <w:p w14:paraId="2BC4C355" w14:textId="6CDE7472" w:rsidR="0042794B" w:rsidRDefault="00537F7A" w:rsidP="00AB3AA8">
      <w:pPr>
        <w:rPr>
          <w:rFonts w:asciiTheme="majorHAnsi" w:eastAsiaTheme="majorEastAsia" w:hAnsiTheme="majorHAnsi" w:cstheme="majorBidi"/>
          <w:color w:val="2F5496" w:themeColor="accent1" w:themeShade="BF"/>
          <w:sz w:val="36"/>
          <w:szCs w:val="36"/>
        </w:rPr>
      </w:pPr>
      <w:r>
        <w:t xml:space="preserve">Actualmente la funcionalidad de consulta de estadísticas de uso se encuentra en fase de desarrollo, pero se prevé que el acceso sea a través de un enlace en la barra de navegación siguiendo el mismo patrón de diseño que el resto de las funcionalidades del sitio web </w:t>
      </w:r>
      <w:proofErr w:type="spellStart"/>
      <w:r>
        <w:t>Recipedium</w:t>
      </w:r>
      <w:proofErr w:type="spellEnd"/>
      <w:r>
        <w:t>.</w:t>
      </w:r>
    </w:p>
    <w:p w14:paraId="2EFC537F" w14:textId="77777777" w:rsidR="00362F82" w:rsidRDefault="00362F82">
      <w:pPr>
        <w:spacing w:after="160" w:line="259" w:lineRule="auto"/>
        <w:rPr>
          <w:rFonts w:asciiTheme="majorHAnsi" w:eastAsiaTheme="majorEastAsia" w:hAnsiTheme="majorHAnsi" w:cstheme="majorBidi"/>
          <w:color w:val="2F5496" w:themeColor="accent1" w:themeShade="BF"/>
          <w:sz w:val="36"/>
          <w:szCs w:val="36"/>
        </w:rPr>
      </w:pPr>
      <w:r>
        <w:br w:type="page"/>
      </w:r>
    </w:p>
    <w:p w14:paraId="403E3D83" w14:textId="4FE5690F" w:rsidR="007C72E8" w:rsidRDefault="00FC0B3F" w:rsidP="007C72E8">
      <w:pPr>
        <w:pStyle w:val="Ttulo1"/>
      </w:pPr>
      <w:bookmarkStart w:id="53" w:name="_Toc200896299"/>
      <w:r>
        <w:lastRenderedPageBreak/>
        <w:t xml:space="preserve">6 </w:t>
      </w:r>
      <w:proofErr w:type="gramStart"/>
      <w:r w:rsidR="00FB4A15">
        <w:t>Preguntas</w:t>
      </w:r>
      <w:proofErr w:type="gramEnd"/>
      <w:r w:rsidR="00FB4A15">
        <w:t xml:space="preserve"> frecuentes</w:t>
      </w:r>
      <w:bookmarkEnd w:id="53"/>
    </w:p>
    <w:p w14:paraId="69E0E719" w14:textId="77777777" w:rsidR="00383067" w:rsidRDefault="00383067" w:rsidP="00383067">
      <w:pPr>
        <w:pStyle w:val="Prrafodelista"/>
      </w:pPr>
    </w:p>
    <w:p w14:paraId="69AE7008" w14:textId="73EB2BF3" w:rsidR="00AB3AA8" w:rsidRDefault="00AB3AA8" w:rsidP="00383067">
      <w:pPr>
        <w:pStyle w:val="Prrafodelista"/>
      </w:pPr>
      <w:r>
        <w:t xml:space="preserve">Para hacer uso de la funcionalidad </w:t>
      </w:r>
      <w:proofErr w:type="spellStart"/>
      <w:r>
        <w:t>FAQ´s</w:t>
      </w:r>
      <w:proofErr w:type="spellEnd"/>
      <w:r>
        <w:t xml:space="preserve"> solo has de hacer clic en el enlace </w:t>
      </w:r>
      <w:r w:rsidR="008A617E">
        <w:t>“</w:t>
      </w:r>
      <w:proofErr w:type="spellStart"/>
      <w:r w:rsidR="008A617E">
        <w:t>FAQ´s</w:t>
      </w:r>
      <w:proofErr w:type="spellEnd"/>
      <w:r w:rsidR="008A617E">
        <w:t xml:space="preserve">” </w:t>
      </w:r>
      <w:r>
        <w:t xml:space="preserve">situado en el margen izquierdo del pie de página de todas las páginas del sitio web </w:t>
      </w:r>
      <w:proofErr w:type="spellStart"/>
      <w:r>
        <w:t>Recipedium</w:t>
      </w:r>
      <w:proofErr w:type="spellEnd"/>
      <w:r>
        <w:t xml:space="preserve"> (véase captura</w:t>
      </w:r>
      <w:r w:rsidR="008A617E">
        <w:t>s</w:t>
      </w:r>
      <w:r>
        <w:t xml:space="preserve"> inferior</w:t>
      </w:r>
      <w:r w:rsidR="008A617E">
        <w:t>es</w:t>
      </w:r>
      <w:r>
        <w:t>).</w:t>
      </w:r>
    </w:p>
    <w:p w14:paraId="0505358B" w14:textId="77777777" w:rsidR="008A617E" w:rsidRDefault="008A617E" w:rsidP="00383067">
      <w:pPr>
        <w:pStyle w:val="Prrafodelista"/>
      </w:pPr>
    </w:p>
    <w:p w14:paraId="3978C326" w14:textId="7C427D35" w:rsidR="008A617E" w:rsidRDefault="008A617E" w:rsidP="00383067">
      <w:pPr>
        <w:pStyle w:val="Prrafodelista"/>
      </w:pPr>
      <w:r>
        <w:rPr>
          <w:noProof/>
          <w14:ligatures w14:val="standardContextual"/>
        </w:rPr>
        <mc:AlternateContent>
          <mc:Choice Requires="wps">
            <w:drawing>
              <wp:anchor distT="0" distB="0" distL="114300" distR="114300" simplePos="0" relativeHeight="251897856" behindDoc="0" locked="0" layoutInCell="1" allowOverlap="1" wp14:anchorId="7359BED6" wp14:editId="6D8DC1AA">
                <wp:simplePos x="0" y="0"/>
                <wp:positionH relativeFrom="margin">
                  <wp:posOffset>1017588</wp:posOffset>
                </wp:positionH>
                <wp:positionV relativeFrom="paragraph">
                  <wp:posOffset>229870</wp:posOffset>
                </wp:positionV>
                <wp:extent cx="342900" cy="118534"/>
                <wp:effectExtent l="0" t="0" r="19050" b="15240"/>
                <wp:wrapNone/>
                <wp:docPr id="1623634303" name="Rectángulo 57"/>
                <wp:cNvGraphicFramePr/>
                <a:graphic xmlns:a="http://schemas.openxmlformats.org/drawingml/2006/main">
                  <a:graphicData uri="http://schemas.microsoft.com/office/word/2010/wordprocessingShape">
                    <wps:wsp>
                      <wps:cNvSpPr/>
                      <wps:spPr>
                        <a:xfrm>
                          <a:off x="0" y="0"/>
                          <a:ext cx="342900" cy="118534"/>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33433" id="Rectángulo 57" o:spid="_x0000_s1026" style="position:absolute;margin-left:80.15pt;margin-top:18.1pt;width:27pt;height:9.3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" filled="f" strokecolor="yellow" strokeweight="1.5pt">
                <w10:wrap anchorx="margin"/>
              </v:rect>
            </w:pict>
          </mc:Fallback>
        </mc:AlternateContent>
      </w:r>
      <w:r w:rsidR="009F2C5E" w:rsidRPr="009F2C5E">
        <w:rPr>
          <w:noProof/>
        </w:rPr>
        <w:drawing>
          <wp:inline distT="0" distB="0" distL="0" distR="0" wp14:anchorId="1DCA5D3B" wp14:editId="0FFA1EA5">
            <wp:extent cx="5489575" cy="390525"/>
            <wp:effectExtent l="0" t="0" r="0" b="9525"/>
            <wp:docPr id="826978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78716" name=""/>
                    <pic:cNvPicPr/>
                  </pic:nvPicPr>
                  <pic:blipFill>
                    <a:blip r:embed="rId99"/>
                    <a:stretch>
                      <a:fillRect/>
                    </a:stretch>
                  </pic:blipFill>
                  <pic:spPr>
                    <a:xfrm>
                      <a:off x="0" y="0"/>
                      <a:ext cx="5489575" cy="390525"/>
                    </a:xfrm>
                    <a:prstGeom prst="rect">
                      <a:avLst/>
                    </a:prstGeom>
                  </pic:spPr>
                </pic:pic>
              </a:graphicData>
            </a:graphic>
          </wp:inline>
        </w:drawing>
      </w:r>
    </w:p>
    <w:p w14:paraId="52DFEEB4" w14:textId="41DB1A97" w:rsidR="008A617E" w:rsidRDefault="008A617E" w:rsidP="00383067">
      <w:pPr>
        <w:pStyle w:val="Prrafodelista"/>
      </w:pPr>
      <w:r>
        <w:t>Enlace situado en pie de página de zona pública para usuarios sin registrar</w:t>
      </w:r>
    </w:p>
    <w:p w14:paraId="7A1FD4AD" w14:textId="1BC22B1C" w:rsidR="008A617E" w:rsidRDefault="008A617E" w:rsidP="00383067">
      <w:pPr>
        <w:pStyle w:val="Prrafodelista"/>
      </w:pPr>
      <w:r>
        <w:rPr>
          <w:noProof/>
          <w14:ligatures w14:val="standardContextual"/>
        </w:rPr>
        <mc:AlternateContent>
          <mc:Choice Requires="wps">
            <w:drawing>
              <wp:anchor distT="0" distB="0" distL="114300" distR="114300" simplePos="0" relativeHeight="251895808" behindDoc="0" locked="0" layoutInCell="1" allowOverlap="1" wp14:anchorId="3D3E1AE3" wp14:editId="2154BB5F">
                <wp:simplePos x="0" y="0"/>
                <wp:positionH relativeFrom="margin">
                  <wp:posOffset>998537</wp:posOffset>
                </wp:positionH>
                <wp:positionV relativeFrom="paragraph">
                  <wp:posOffset>263208</wp:posOffset>
                </wp:positionV>
                <wp:extent cx="342900" cy="118534"/>
                <wp:effectExtent l="0" t="0" r="19050" b="15240"/>
                <wp:wrapNone/>
                <wp:docPr id="507653258" name="Rectángulo 57"/>
                <wp:cNvGraphicFramePr/>
                <a:graphic xmlns:a="http://schemas.openxmlformats.org/drawingml/2006/main">
                  <a:graphicData uri="http://schemas.microsoft.com/office/word/2010/wordprocessingShape">
                    <wps:wsp>
                      <wps:cNvSpPr/>
                      <wps:spPr>
                        <a:xfrm>
                          <a:off x="0" y="0"/>
                          <a:ext cx="342900" cy="118534"/>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F883C" id="Rectángulo 57" o:spid="_x0000_s1026" style="position:absolute;margin-left:78.6pt;margin-top:20.75pt;width:27pt;height:9.3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" filled="f" strokecolor="yellow" strokeweight="1.5pt">
                <w10:wrap anchorx="margin"/>
              </v:rect>
            </w:pict>
          </mc:Fallback>
        </mc:AlternateContent>
      </w:r>
      <w:r w:rsidR="009F2C5E" w:rsidRPr="009F2C5E">
        <w:rPr>
          <w:noProof/>
        </w:rPr>
        <w:drawing>
          <wp:inline distT="0" distB="0" distL="0" distR="0" wp14:anchorId="02FC809B" wp14:editId="5A3F8A2B">
            <wp:extent cx="5489575" cy="512445"/>
            <wp:effectExtent l="0" t="0" r="0" b="1905"/>
            <wp:docPr id="1058421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21168" name=""/>
                    <pic:cNvPicPr/>
                  </pic:nvPicPr>
                  <pic:blipFill>
                    <a:blip r:embed="rId100"/>
                    <a:stretch>
                      <a:fillRect/>
                    </a:stretch>
                  </pic:blipFill>
                  <pic:spPr>
                    <a:xfrm>
                      <a:off x="0" y="0"/>
                      <a:ext cx="5489575" cy="512445"/>
                    </a:xfrm>
                    <a:prstGeom prst="rect">
                      <a:avLst/>
                    </a:prstGeom>
                  </pic:spPr>
                </pic:pic>
              </a:graphicData>
            </a:graphic>
          </wp:inline>
        </w:drawing>
      </w:r>
    </w:p>
    <w:p w14:paraId="699EF599" w14:textId="0DBCB949" w:rsidR="008A617E" w:rsidRDefault="008A617E" w:rsidP="008A617E">
      <w:pPr>
        <w:pStyle w:val="Prrafodelista"/>
      </w:pPr>
      <w:r>
        <w:t>Enlace situado en pie de página de zona privada para usuarios registrados</w:t>
      </w:r>
    </w:p>
    <w:p w14:paraId="44E6E9AA" w14:textId="77777777" w:rsidR="008A617E" w:rsidRDefault="008A617E" w:rsidP="00383067">
      <w:pPr>
        <w:pStyle w:val="Prrafodelista"/>
      </w:pPr>
    </w:p>
    <w:p w14:paraId="6B67B9A1" w14:textId="1B457401" w:rsidR="008A617E" w:rsidRDefault="008A617E" w:rsidP="00383067">
      <w:pPr>
        <w:pStyle w:val="Prrafodelista"/>
      </w:pPr>
      <w:r>
        <w:t>Esto nos redirigirá automáticamente a la página de preguntas y respuestas donde se muestran algunas preguntas frecuentes (véase captura inferior).</w:t>
      </w:r>
    </w:p>
    <w:p w14:paraId="7BEA9325" w14:textId="4A5E8B83" w:rsidR="00EC745B" w:rsidRDefault="009F2C5E" w:rsidP="00383067">
      <w:pPr>
        <w:pStyle w:val="Prrafodelista"/>
      </w:pPr>
      <w:r>
        <w:rPr>
          <w:noProof/>
          <w14:ligatures w14:val="standardContextual"/>
        </w:rPr>
        <w:drawing>
          <wp:inline distT="0" distB="0" distL="0" distR="0" wp14:anchorId="281AF290" wp14:editId="6375508A">
            <wp:extent cx="5488981" cy="2767012"/>
            <wp:effectExtent l="0" t="0" r="0" b="0"/>
            <wp:docPr id="1552672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72845" name=""/>
                    <pic:cNvPicPr/>
                  </pic:nvPicPr>
                  <pic:blipFill rotWithShape="1">
                    <a:blip r:embed="rId101"/>
                    <a:srcRect t="4781" b="5604"/>
                    <a:stretch>
                      <a:fillRect/>
                    </a:stretch>
                  </pic:blipFill>
                  <pic:spPr bwMode="auto">
                    <a:xfrm>
                      <a:off x="0" y="0"/>
                      <a:ext cx="5489575" cy="2767311"/>
                    </a:xfrm>
                    <a:prstGeom prst="rect">
                      <a:avLst/>
                    </a:prstGeom>
                    <a:ln>
                      <a:noFill/>
                    </a:ln>
                    <a:extLst>
                      <a:ext uri="{53640926-AAD7-44D8-BBD7-CCE9431645EC}">
                        <a14:shadowObscured xmlns:a14="http://schemas.microsoft.com/office/drawing/2010/main"/>
                      </a:ext>
                    </a:extLst>
                  </pic:spPr>
                </pic:pic>
              </a:graphicData>
            </a:graphic>
          </wp:inline>
        </w:drawing>
      </w:r>
    </w:p>
    <w:p w14:paraId="1F446A18" w14:textId="06AEFDF2" w:rsidR="00EC745B" w:rsidRDefault="00EC745B" w:rsidP="00383067">
      <w:pPr>
        <w:pStyle w:val="Prrafodelista"/>
      </w:pPr>
      <w:r>
        <w:t>Solo has de hacer clic en la pregunta de interés y la respuesta se desplegará automáticamente (véase captura inferior).</w:t>
      </w:r>
    </w:p>
    <w:p w14:paraId="7297FB30" w14:textId="0C69A2A4" w:rsidR="00EC745B" w:rsidRDefault="00EC745B" w:rsidP="00383067">
      <w:pPr>
        <w:pStyle w:val="Prrafodelista"/>
      </w:pPr>
      <w:r>
        <w:rPr>
          <w:noProof/>
          <w14:ligatures w14:val="standardContextual"/>
        </w:rPr>
        <mc:AlternateContent>
          <mc:Choice Requires="wps">
            <w:drawing>
              <wp:anchor distT="0" distB="0" distL="114300" distR="114300" simplePos="0" relativeHeight="251899904" behindDoc="0" locked="0" layoutInCell="1" allowOverlap="1" wp14:anchorId="6D768304" wp14:editId="7CBC323B">
                <wp:simplePos x="0" y="0"/>
                <wp:positionH relativeFrom="margin">
                  <wp:posOffset>1304925</wp:posOffset>
                </wp:positionH>
                <wp:positionV relativeFrom="paragraph">
                  <wp:posOffset>1085216</wp:posOffset>
                </wp:positionV>
                <wp:extent cx="3752850" cy="324168"/>
                <wp:effectExtent l="0" t="0" r="19050" b="19050"/>
                <wp:wrapNone/>
                <wp:docPr id="1525043326" name="Rectángulo 57"/>
                <wp:cNvGraphicFramePr/>
                <a:graphic xmlns:a="http://schemas.openxmlformats.org/drawingml/2006/main">
                  <a:graphicData uri="http://schemas.microsoft.com/office/word/2010/wordprocessingShape">
                    <wps:wsp>
                      <wps:cNvSpPr/>
                      <wps:spPr>
                        <a:xfrm>
                          <a:off x="0" y="0"/>
                          <a:ext cx="3752850" cy="324168"/>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8050E" id="Rectángulo 57" o:spid="_x0000_s1026" style="position:absolute;margin-left:102.75pt;margin-top:85.45pt;width:295.5pt;height:25.5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" filled="f" strokecolor="yellow" strokeweight="1.5pt">
                <w10:wrap anchorx="margin"/>
              </v:rect>
            </w:pict>
          </mc:Fallback>
        </mc:AlternateContent>
      </w:r>
      <w:r w:rsidR="009F2C5E">
        <w:rPr>
          <w:noProof/>
          <w14:ligatures w14:val="standardContextual"/>
        </w:rPr>
        <w:drawing>
          <wp:inline distT="0" distB="0" distL="0" distR="0" wp14:anchorId="4B911225" wp14:editId="1AA9BDFF">
            <wp:extent cx="5486327" cy="1471295"/>
            <wp:effectExtent l="0" t="0" r="635" b="0"/>
            <wp:docPr id="25216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61394" name=""/>
                    <pic:cNvPicPr/>
                  </pic:nvPicPr>
                  <pic:blipFill rotWithShape="1">
                    <a:blip r:embed="rId102"/>
                    <a:srcRect t="20364" b="31962"/>
                    <a:stretch>
                      <a:fillRect/>
                    </a:stretch>
                  </pic:blipFill>
                  <pic:spPr bwMode="auto">
                    <a:xfrm>
                      <a:off x="0" y="0"/>
                      <a:ext cx="5488305" cy="1471825"/>
                    </a:xfrm>
                    <a:prstGeom prst="rect">
                      <a:avLst/>
                    </a:prstGeom>
                    <a:ln>
                      <a:noFill/>
                    </a:ln>
                    <a:extLst>
                      <a:ext uri="{53640926-AAD7-44D8-BBD7-CCE9431645EC}">
                        <a14:shadowObscured xmlns:a14="http://schemas.microsoft.com/office/drawing/2010/main"/>
                      </a:ext>
                    </a:extLst>
                  </pic:spPr>
                </pic:pic>
              </a:graphicData>
            </a:graphic>
          </wp:inline>
        </w:drawing>
      </w:r>
    </w:p>
    <w:p w14:paraId="24AE2A10" w14:textId="6B85EB65" w:rsidR="00FB4A15" w:rsidRDefault="00FC0B3F" w:rsidP="00FB4A15">
      <w:pPr>
        <w:pStyle w:val="Ttulo2"/>
      </w:pPr>
      <w:bookmarkStart w:id="54" w:name="_Toc200896300"/>
      <w:r>
        <w:t xml:space="preserve">6.1 </w:t>
      </w:r>
      <w:r w:rsidR="00FB4A15" w:rsidRPr="00FB4A15">
        <w:t>¿Cómo recupero mi contraseña?</w:t>
      </w:r>
      <w:bookmarkEnd w:id="54"/>
    </w:p>
    <w:p w14:paraId="77C1BCCD" w14:textId="7136DEE7" w:rsidR="00EC745B" w:rsidRPr="00EC745B" w:rsidRDefault="00EC745B" w:rsidP="00CF1F55">
      <w:r>
        <w:t xml:space="preserve">Para recuperar tu contraseña, solo has de escribir un email a </w:t>
      </w:r>
      <w:hyperlink r:id="rId103" w:history="1">
        <w:r w:rsidR="00CF1F55" w:rsidRPr="00CF7AC7">
          <w:rPr>
            <w:rStyle w:val="Hipervnculo"/>
          </w:rPr>
          <w:t>recipedium@gmail.com</w:t>
        </w:r>
      </w:hyperlink>
      <w:r w:rsidR="00CF1F55">
        <w:t xml:space="preserve"> </w:t>
      </w:r>
      <w:r>
        <w:t>y nosotros te haremos llegar una contraseña de acceso nueva que deberás cambiar por seguridad en el primer inicio de sesión.</w:t>
      </w:r>
    </w:p>
    <w:p w14:paraId="48905B5D" w14:textId="77C9E000" w:rsidR="00FB4A15" w:rsidRDefault="00FC0B3F" w:rsidP="00FB4A15">
      <w:pPr>
        <w:pStyle w:val="Ttulo2"/>
      </w:pPr>
      <w:bookmarkStart w:id="55" w:name="_Toc200896301"/>
      <w:r>
        <w:lastRenderedPageBreak/>
        <w:t xml:space="preserve">6.2 </w:t>
      </w:r>
      <w:r w:rsidR="00FB4A15" w:rsidRPr="00FB4A15">
        <w:t>¿Cómo participo en un concurso?</w:t>
      </w:r>
      <w:bookmarkEnd w:id="55"/>
    </w:p>
    <w:p w14:paraId="077570EE" w14:textId="66044D72" w:rsidR="00EC745B" w:rsidRPr="00EC745B" w:rsidRDefault="00EC745B" w:rsidP="00EC745B">
      <w:r w:rsidRPr="00EC745B">
        <w:t xml:space="preserve">Es nuestra intención implementar en nuestra aplicación una funcionalidad para organizar concursos de recetas entre los usuarios. Esta funcionalidad se encuentra en </w:t>
      </w:r>
      <w:r>
        <w:t xml:space="preserve">fase </w:t>
      </w:r>
      <w:r w:rsidRPr="00EC745B">
        <w:t>desarrollo y se espera que esté disponible pronto.</w:t>
      </w:r>
    </w:p>
    <w:p w14:paraId="5974B3D5" w14:textId="2EE61F64" w:rsidR="0042794B" w:rsidRDefault="00FC0B3F" w:rsidP="00AB3AA8">
      <w:pPr>
        <w:pStyle w:val="Ttulo2"/>
      </w:pPr>
      <w:bookmarkStart w:id="56" w:name="_Toc200896302"/>
      <w:r>
        <w:t xml:space="preserve">6.3 </w:t>
      </w:r>
      <w:r w:rsidR="00FB4A15" w:rsidRPr="00FB4A15">
        <w:t>¿Por qué no puedo editar una receta de otro usuario?</w:t>
      </w:r>
      <w:bookmarkEnd w:id="56"/>
    </w:p>
    <w:p w14:paraId="21AC1D08" w14:textId="6450C0A6" w:rsidR="006D76C9" w:rsidRPr="006D76C9" w:rsidRDefault="006D76C9" w:rsidP="006D76C9">
      <w:r w:rsidRPr="006D76C9">
        <w:t xml:space="preserve">La propiedad de una receta es del usuario que la crea por </w:t>
      </w:r>
      <w:r>
        <w:t>eso,</w:t>
      </w:r>
      <w:r w:rsidRPr="006D76C9">
        <w:t xml:space="preserve"> no puede ser</w:t>
      </w:r>
      <w:r>
        <w:t xml:space="preserve"> </w:t>
      </w:r>
      <w:r w:rsidRPr="006D76C9">
        <w:t>editada</w:t>
      </w:r>
      <w:r>
        <w:t xml:space="preserve"> ni eliminada </w:t>
      </w:r>
      <w:r w:rsidRPr="006D76C9">
        <w:t>por otro usuario.</w:t>
      </w:r>
    </w:p>
    <w:p w14:paraId="011AA3B5" w14:textId="77777777" w:rsidR="006D76C9" w:rsidRDefault="006D76C9" w:rsidP="006D76C9">
      <w:pPr>
        <w:pStyle w:val="Ttulo2"/>
      </w:pPr>
      <w:bookmarkStart w:id="57" w:name="_Toc200896303"/>
      <w:r>
        <w:t xml:space="preserve">6.4 </w:t>
      </w:r>
      <w:r w:rsidRPr="006D76C9">
        <w:t>¿No encuentras la pregunta que buscas?</w:t>
      </w:r>
      <w:bookmarkEnd w:id="57"/>
    </w:p>
    <w:p w14:paraId="20759788" w14:textId="3B3985C9" w:rsidR="006D76C9" w:rsidRDefault="006D76C9" w:rsidP="006D76C9">
      <w:r w:rsidRPr="006D76C9">
        <w:t xml:space="preserve">Formula tu pregunta a través de un email a </w:t>
      </w:r>
      <w:hyperlink r:id="rId104" w:history="1">
        <w:r w:rsidR="00CF1F55" w:rsidRPr="00CF7AC7">
          <w:rPr>
            <w:rStyle w:val="Hipervnculo"/>
          </w:rPr>
          <w:t>recipedium@gmail.com</w:t>
        </w:r>
      </w:hyperlink>
      <w:r w:rsidR="00CF1F55">
        <w:t xml:space="preserve"> </w:t>
      </w:r>
      <w:r w:rsidRPr="006D76C9">
        <w:t>y nosotros te la responderemos lo antes posible</w:t>
      </w:r>
      <w:r>
        <w:t>.</w:t>
      </w:r>
    </w:p>
    <w:p w14:paraId="60FDE851" w14:textId="77777777" w:rsidR="002E0A3D" w:rsidRPr="006D76C9" w:rsidRDefault="002E0A3D" w:rsidP="006D76C9"/>
    <w:p w14:paraId="6E4112BE" w14:textId="77777777" w:rsidR="00362F82" w:rsidRDefault="00362F82">
      <w:pPr>
        <w:spacing w:after="160" w:line="259" w:lineRule="auto"/>
        <w:rPr>
          <w:rFonts w:asciiTheme="majorHAnsi" w:eastAsiaTheme="majorEastAsia" w:hAnsiTheme="majorHAnsi" w:cstheme="majorBidi"/>
          <w:color w:val="2F5496" w:themeColor="accent1" w:themeShade="BF"/>
          <w:sz w:val="36"/>
          <w:szCs w:val="36"/>
        </w:rPr>
      </w:pPr>
      <w:r>
        <w:br w:type="page"/>
      </w:r>
    </w:p>
    <w:p w14:paraId="39F72DA1" w14:textId="10ECFA0A" w:rsidR="00FB4A15" w:rsidRPr="00FB4A15" w:rsidRDefault="00FC0B3F" w:rsidP="00FB4A15">
      <w:pPr>
        <w:pStyle w:val="Ttulo1"/>
      </w:pPr>
      <w:bookmarkStart w:id="58" w:name="_Toc200896304"/>
      <w:r>
        <w:lastRenderedPageBreak/>
        <w:t xml:space="preserve">7 </w:t>
      </w:r>
      <w:proofErr w:type="gramStart"/>
      <w:r w:rsidR="00FB4A15" w:rsidRPr="00FB4A15">
        <w:t>Contacto</w:t>
      </w:r>
      <w:proofErr w:type="gramEnd"/>
      <w:r w:rsidR="00FB4A15" w:rsidRPr="00FB4A15">
        <w:t xml:space="preserve"> y soporte</w:t>
      </w:r>
      <w:bookmarkEnd w:id="58"/>
    </w:p>
    <w:p w14:paraId="53195F42" w14:textId="77777777" w:rsidR="00FB4A15" w:rsidRDefault="00FB4A15" w:rsidP="008450DE"/>
    <w:p w14:paraId="62DC375D" w14:textId="77777777" w:rsidR="0073781F" w:rsidRDefault="00FB4A15" w:rsidP="0073781F">
      <w:r w:rsidRPr="00FB4A15">
        <w:t>Para cualquier duda o incidencia, contacte con soporte a través del</w:t>
      </w:r>
      <w:r w:rsidR="006D76C9">
        <w:t xml:space="preserve"> c</w:t>
      </w:r>
      <w:r w:rsidRPr="00FB4A15">
        <w:t>orreo: </w:t>
      </w:r>
      <w:hyperlink r:id="rId105" w:history="1">
        <w:r w:rsidR="00CF1F55" w:rsidRPr="00CF7AC7">
          <w:rPr>
            <w:rStyle w:val="Hipervnculo"/>
          </w:rPr>
          <w:t>recipedium@gmail.com</w:t>
        </w:r>
      </w:hyperlink>
      <w:r w:rsidR="00CF1F55">
        <w:t xml:space="preserve"> </w:t>
      </w:r>
      <w:r w:rsidRPr="00FB4A15">
        <w:t xml:space="preserve">o desde </w:t>
      </w:r>
      <w:r w:rsidR="006D76C9">
        <w:t>el enlace</w:t>
      </w:r>
      <w:r w:rsidRPr="00FB4A15">
        <w:t xml:space="preserve"> "Contacto" en el pie de página</w:t>
      </w:r>
      <w:r w:rsidR="006D76C9">
        <w:t xml:space="preserve"> si tiene la sesión iniciada</w:t>
      </w:r>
      <w:r w:rsidRPr="00FB4A15">
        <w:t>.</w:t>
      </w:r>
    </w:p>
    <w:p w14:paraId="7EABAE9B" w14:textId="46EF3BF6" w:rsidR="0073781F" w:rsidRPr="0073781F" w:rsidRDefault="0073781F" w:rsidP="0073781F">
      <w:r w:rsidRPr="0073781F">
        <w:t>Denominación social: RECIPEDIUM S.L.</w:t>
      </w:r>
    </w:p>
    <w:p w14:paraId="1B566C05" w14:textId="3544D350" w:rsidR="0073781F" w:rsidRPr="0073781F" w:rsidRDefault="0073781F" w:rsidP="0073781F">
      <w:r w:rsidRPr="0073781F">
        <w:t>Nombre comercial: RECIPEDIUM</w:t>
      </w:r>
    </w:p>
    <w:p w14:paraId="5D7AAB18" w14:textId="2C6B6673" w:rsidR="0073781F" w:rsidRPr="0073781F" w:rsidRDefault="0073781F" w:rsidP="0073781F">
      <w:r w:rsidRPr="0073781F">
        <w:t>CIF: B-04858585</w:t>
      </w:r>
    </w:p>
    <w:p w14:paraId="4602A929" w14:textId="2F462112" w:rsidR="0073781F" w:rsidRPr="0073781F" w:rsidRDefault="0073781F" w:rsidP="0073781F">
      <w:r w:rsidRPr="0073781F">
        <w:t>Domicilio: SAN ISIDRO LABRADOR 30, 04720, ALMERÍA, ESPAÑA</w:t>
      </w:r>
    </w:p>
    <w:p w14:paraId="6F2063E1" w14:textId="306F7A78" w:rsidR="0073781F" w:rsidRPr="0073781F" w:rsidRDefault="0073781F" w:rsidP="0073781F">
      <w:r w:rsidRPr="0073781F">
        <w:t>e-mail: recipedium@gmail.com</w:t>
      </w:r>
    </w:p>
    <w:p w14:paraId="0B161876" w14:textId="48A4B4B6" w:rsidR="0073781F" w:rsidRDefault="0073781F" w:rsidP="008450DE"/>
    <w:p w14:paraId="2510ECFC" w14:textId="77777777" w:rsidR="002D7F8E" w:rsidRDefault="002D7F8E" w:rsidP="002D7F8E">
      <w:bookmarkStart w:id="59" w:name="_Hlk160392709"/>
    </w:p>
    <w:bookmarkEnd w:id="59"/>
    <w:p w14:paraId="17EB4382" w14:textId="418E2211" w:rsidR="005445F8" w:rsidRPr="003C5894" w:rsidRDefault="005445F8" w:rsidP="00C56CCA"/>
    <w:sectPr w:rsidR="005445F8" w:rsidRPr="003C5894" w:rsidSect="00DE3F17">
      <w:headerReference w:type="default" r:id="rId106"/>
      <w:footerReference w:type="default" r:id="rId107"/>
      <w:pgSz w:w="11906" w:h="16838"/>
      <w:pgMar w:top="1134" w:right="1701" w:bottom="709" w:left="15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48F477" w14:textId="77777777" w:rsidR="00CB197E" w:rsidRDefault="00CB197E" w:rsidP="00E24575">
      <w:pPr>
        <w:spacing w:after="0" w:line="240" w:lineRule="auto"/>
      </w:pPr>
      <w:r>
        <w:separator/>
      </w:r>
    </w:p>
  </w:endnote>
  <w:endnote w:type="continuationSeparator" w:id="0">
    <w:p w14:paraId="2AA09677" w14:textId="77777777" w:rsidR="00CB197E" w:rsidRDefault="00CB197E" w:rsidP="00E245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shd w:val="clear" w:color="auto" w:fill="4472C4" w:themeFill="accent1"/>
      <w:tblCellMar>
        <w:left w:w="115" w:type="dxa"/>
        <w:right w:w="115" w:type="dxa"/>
      </w:tblCellMar>
      <w:tblLook w:val="04A0" w:firstRow="1" w:lastRow="0" w:firstColumn="1" w:lastColumn="0" w:noHBand="0" w:noVBand="1"/>
    </w:tblPr>
    <w:tblGrid>
      <w:gridCol w:w="4322"/>
      <w:gridCol w:w="4323"/>
    </w:tblGrid>
    <w:tr w:rsidR="00717A3C" w14:paraId="266F465C" w14:textId="77777777" w:rsidTr="002A460C">
      <w:tc>
        <w:tcPr>
          <w:tcW w:w="2500" w:type="pct"/>
          <w:shd w:val="clear" w:color="auto" w:fill="E9E7AF"/>
          <w:vAlign w:val="center"/>
        </w:tcPr>
        <w:p w14:paraId="0663A133" w14:textId="1D97C509" w:rsidR="00717A3C" w:rsidRDefault="002A460C">
          <w:pPr>
            <w:pStyle w:val="Piedepgina"/>
            <w:spacing w:before="80" w:after="80"/>
            <w:jc w:val="both"/>
            <w:rPr>
              <w:caps/>
              <w:color w:val="FFFFFF" w:themeColor="background1"/>
              <w:sz w:val="18"/>
              <w:szCs w:val="18"/>
            </w:rPr>
          </w:pPr>
          <w:r w:rsidRPr="002A460C">
            <w:rPr>
              <w:caps/>
              <w:color w:val="44546A" w:themeColor="text2"/>
              <w:sz w:val="18"/>
              <w:szCs w:val="18"/>
            </w:rPr>
            <w:t>manual de usuario</w:t>
          </w:r>
        </w:p>
      </w:tc>
      <w:tc>
        <w:tcPr>
          <w:tcW w:w="2500" w:type="pct"/>
          <w:shd w:val="clear" w:color="auto" w:fill="E9E7AF"/>
          <w:vAlign w:val="center"/>
        </w:tcPr>
        <w:sdt>
          <w:sdtPr>
            <w:rPr>
              <w:caps/>
              <w:color w:val="44546A" w:themeColor="text2"/>
              <w:sz w:val="18"/>
              <w:szCs w:val="18"/>
            </w:rPr>
            <w:alias w:val="Autor"/>
            <w:tag w:val=""/>
            <w:id w:val="-1822267932"/>
            <w:placeholder>
              <w:docPart w:val="EA92B386B732418E8E8603A882B2D777"/>
            </w:placeholder>
            <w:dataBinding w:prefixMappings="xmlns:ns0='http://purl.org/dc/elements/1.1/' xmlns:ns1='http://schemas.openxmlformats.org/package/2006/metadata/core-properties' " w:xpath="/ns1:coreProperties[1]/ns0:creator[1]" w:storeItemID="{6C3C8BC8-F283-45AE-878A-BAB7291924A1}"/>
            <w:text/>
          </w:sdtPr>
          <w:sdtContent>
            <w:p w14:paraId="372BCD49" w14:textId="7B9E9402" w:rsidR="00717A3C" w:rsidRDefault="002A460C">
              <w:pPr>
                <w:pStyle w:val="Piedepgina"/>
                <w:spacing w:before="80" w:after="80"/>
                <w:jc w:val="right"/>
                <w:rPr>
                  <w:caps/>
                  <w:color w:val="FFFFFF" w:themeColor="background1"/>
                  <w:sz w:val="18"/>
                  <w:szCs w:val="18"/>
                </w:rPr>
              </w:pPr>
              <w:r w:rsidRPr="002A460C">
                <w:rPr>
                  <w:caps/>
                  <w:color w:val="44546A" w:themeColor="text2"/>
                  <w:sz w:val="18"/>
                  <w:szCs w:val="18"/>
                </w:rPr>
                <w:t>recipedium</w:t>
              </w:r>
            </w:p>
          </w:sdtContent>
        </w:sdt>
      </w:tc>
    </w:tr>
  </w:tbl>
  <w:p w14:paraId="724846E4" w14:textId="77777777" w:rsidR="00E24575" w:rsidRDefault="00E2457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C4610F" w14:textId="77777777" w:rsidR="00CB197E" w:rsidRDefault="00CB197E" w:rsidP="00E24575">
      <w:pPr>
        <w:spacing w:after="0" w:line="240" w:lineRule="auto"/>
      </w:pPr>
      <w:r>
        <w:separator/>
      </w:r>
    </w:p>
  </w:footnote>
  <w:footnote w:type="continuationSeparator" w:id="0">
    <w:p w14:paraId="184BBDC8" w14:textId="77777777" w:rsidR="00CB197E" w:rsidRDefault="00CB197E" w:rsidP="00E245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7804580"/>
      <w:docPartObj>
        <w:docPartGallery w:val="Page Numbers (Margins)"/>
        <w:docPartUnique/>
      </w:docPartObj>
    </w:sdtPr>
    <w:sdtContent>
      <w:p w14:paraId="440A7BD3" w14:textId="52788C12" w:rsidR="00717A3C" w:rsidRDefault="00717A3C">
        <w:pPr>
          <w:pStyle w:val="Encabezado"/>
        </w:pPr>
        <w:r>
          <w:rPr>
            <w:noProof/>
          </w:rPr>
          <mc:AlternateContent>
            <mc:Choice Requires="wpg">
              <w:drawing>
                <wp:anchor distT="0" distB="0" distL="114300" distR="114300" simplePos="0" relativeHeight="251659264" behindDoc="0" locked="0" layoutInCell="0" allowOverlap="1" wp14:anchorId="15A5E0B0" wp14:editId="7D9EE230">
                  <wp:simplePos x="0" y="0"/>
                  <wp:positionH relativeFrom="righ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l="0" t="9525" r="0" b="10160"/>
                  <wp:wrapNone/>
                  <wp:docPr id="225485919"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1021711266" name="Text Box 71"/>
                          <wps:cNvSpPr txBox="1">
                            <a:spLocks noChangeArrowheads="1"/>
                          </wps:cNvSpPr>
                          <wps:spPr bwMode="auto">
                            <a:xfrm>
                              <a:off x="689" y="3263"/>
                              <a:ext cx="76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98194" w14:textId="77777777" w:rsidR="00717A3C" w:rsidRDefault="00717A3C">
                                <w:pPr>
                                  <w:pStyle w:val="Encabezado"/>
                                  <w:jc w:val="center"/>
                                </w:pPr>
                                <w:r>
                                  <w:rPr>
                                    <w:sz w:val="22"/>
                                    <w:szCs w:val="22"/>
                                  </w:rPr>
                                  <w:fldChar w:fldCharType="begin"/>
                                </w:r>
                                <w:r>
                                  <w:instrText>PAGE    \* MERGEFORMAT</w:instrText>
                                </w:r>
                                <w:r>
                                  <w:rPr>
                                    <w:sz w:val="22"/>
                                    <w:szCs w:val="22"/>
                                  </w:rPr>
                                  <w:fldChar w:fldCharType="separate"/>
                                </w:r>
                                <w:r>
                                  <w:rPr>
                                    <w:rStyle w:val="Nmerodepgina"/>
                                    <w:b/>
                                    <w:bCs/>
                                    <w:color w:val="7F5F00" w:themeColor="accent4" w:themeShade="7F"/>
                                    <w:sz w:val="16"/>
                                    <w:szCs w:val="16"/>
                                  </w:rPr>
                                  <w:t>2</w:t>
                                </w:r>
                                <w:r>
                                  <w:rPr>
                                    <w:rStyle w:val="Nmerodepgina"/>
                                    <w:b/>
                                    <w:bCs/>
                                    <w:color w:val="7F5F00" w:themeColor="accent4" w:themeShade="7F"/>
                                    <w:sz w:val="16"/>
                                    <w:szCs w:val="16"/>
                                  </w:rPr>
                                  <w:fldChar w:fldCharType="end"/>
                                </w:r>
                              </w:p>
                            </w:txbxContent>
                          </wps:txbx>
                          <wps:bodyPr rot="0" vert="horz" wrap="square" lIns="0" tIns="0" rIns="0" bIns="0" anchor="ctr" anchorCtr="0" upright="1">
                            <a:noAutofit/>
                          </wps:bodyPr>
                        </wps:wsp>
                        <wpg:grpSp>
                          <wpg:cNvPr id="1672372217" name="Group 72"/>
                          <wpg:cNvGrpSpPr>
                            <a:grpSpLocks/>
                          </wpg:cNvGrpSpPr>
                          <wpg:grpSpPr bwMode="auto">
                            <a:xfrm>
                              <a:off x="886" y="3255"/>
                              <a:ext cx="374" cy="374"/>
                              <a:chOff x="1453" y="14832"/>
                              <a:chExt cx="374" cy="374"/>
                            </a:xfrm>
                          </wpg:grpSpPr>
                          <wps:wsp>
                            <wps:cNvPr id="1772317547"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0314570" name="Oval 74"/>
                            <wps:cNvSpPr>
                              <a:spLocks noChangeArrowheads="1"/>
                            </wps:cNvSpPr>
                            <wps:spPr bwMode="auto">
                              <a:xfrm>
                                <a:off x="1462" y="14835"/>
                                <a:ext cx="101" cy="101"/>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5A5E0B0" id="Grupo 14" o:spid="_x0000_s1030" style="position:absolute;margin-left:0;margin-top:0;width:38.45pt;height:18.7pt;z-index:251659264;mso-top-percent:200;mso-position-horizontal:center;mso-position-horizontal-relative:righ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" o:allowincell="f">
                  <v:shapetype id="_x0000_t202" coordsize="21600,21600" o:spt="202" path="m,l,21600r21600,l21600,xe">
                    <v:stroke joinstyle="miter"/>
                    <v:path gradientshapeok="t" o:connecttype="rect"/>
                  </v:shapetype>
                  <v:shape id="Text Box 71" o:spid="_x0000_s1031" type="#_x0000_t202" style="position:absolute;left:689;top:3263;width:769;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" filled="f" stroked="f">
                    <v:textbox inset="0,0,0,0">
                      <w:txbxContent>
                        <w:p w14:paraId="17A98194" w14:textId="77777777" w:rsidR="00717A3C" w:rsidRDefault="00717A3C">
                          <w:pPr>
                            <w:pStyle w:val="Encabezado"/>
                            <w:jc w:val="center"/>
                          </w:pPr>
                          <w:r>
                            <w:rPr>
                              <w:sz w:val="22"/>
                              <w:szCs w:val="22"/>
                            </w:rPr>
                            <w:fldChar w:fldCharType="begin"/>
                          </w:r>
                          <w:r>
                            <w:instrText>PAGE    \* MERGEFORMAT</w:instrText>
                          </w:r>
                          <w:r>
                            <w:rPr>
                              <w:sz w:val="22"/>
                              <w:szCs w:val="22"/>
                            </w:rPr>
                            <w:fldChar w:fldCharType="separate"/>
                          </w:r>
                          <w:r>
                            <w:rPr>
                              <w:rStyle w:val="Nmerodepgina"/>
                              <w:b/>
                              <w:bCs/>
                              <w:color w:val="7F5F00" w:themeColor="accent4" w:themeShade="7F"/>
                              <w:sz w:val="16"/>
                              <w:szCs w:val="16"/>
                            </w:rPr>
                            <w:t>2</w:t>
                          </w:r>
                          <w:r>
                            <w:rPr>
                              <w:rStyle w:val="Nmerodepgina"/>
                              <w:b/>
                              <w:bCs/>
                              <w:color w:val="7F5F00" w:themeColor="accent4" w:themeShade="7F"/>
                              <w:sz w:val="16"/>
                              <w:szCs w:val="16"/>
                            </w:rPr>
                            <w:fldChar w:fldCharType="end"/>
                          </w:r>
                        </w:p>
                      </w:txbxContent>
                    </v:textbox>
                  </v:shape>
                  <v:group id="Group 72" o:spid="_x0000_s1032" style="position:absolute;left:886;top:3255;width:374;height:374" coordorigin="1453,14832" coordsize="37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">
                    <v:oval id="Oval 73" o:spid="_x0000_s1033" style="position:absolute;left:1453;top:14832;width:374;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" filled="f" strokecolor="#84a2c6" strokeweight=".5pt"/>
                    <v:oval id="Oval 74" o:spid="_x0000_s1034" style="position:absolute;left:1462;top:14835;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" fillcolor="#84a2c6" stroked="f"/>
                  </v:group>
                  <w10:wrap anchorx="margin" anchory="page"/>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1741B"/>
    <w:multiLevelType w:val="multilevel"/>
    <w:tmpl w:val="20E0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B40A2B"/>
    <w:multiLevelType w:val="multilevel"/>
    <w:tmpl w:val="8542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EC337F"/>
    <w:multiLevelType w:val="hybridMultilevel"/>
    <w:tmpl w:val="1E9A3D0A"/>
    <w:lvl w:ilvl="0" w:tplc="A240DD36">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6B0DAB"/>
    <w:multiLevelType w:val="multilevel"/>
    <w:tmpl w:val="03C4E4F6"/>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560" w:hanging="108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4" w15:restartNumberingAfterBreak="0">
    <w:nsid w:val="1A1F5AB0"/>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C1A41B7"/>
    <w:multiLevelType w:val="multilevel"/>
    <w:tmpl w:val="AA482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941E48"/>
    <w:multiLevelType w:val="hybridMultilevel"/>
    <w:tmpl w:val="20A48052"/>
    <w:lvl w:ilvl="0" w:tplc="D52A6B7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CC079A2"/>
    <w:multiLevelType w:val="multilevel"/>
    <w:tmpl w:val="1BB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750437"/>
    <w:multiLevelType w:val="multilevel"/>
    <w:tmpl w:val="C8CA9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5469BE"/>
    <w:multiLevelType w:val="multilevel"/>
    <w:tmpl w:val="D98A06CE"/>
    <w:lvl w:ilvl="0">
      <w:start w:val="1"/>
      <w:numFmt w:val="decimal"/>
      <w:lvlText w:val="%1."/>
      <w:lvlJc w:val="left"/>
      <w:pPr>
        <w:ind w:left="1068" w:hanging="360"/>
      </w:pPr>
      <w:rPr>
        <w:rFonts w:hint="default"/>
      </w:rPr>
    </w:lvl>
    <w:lvl w:ilvl="1">
      <w:start w:val="1"/>
      <w:numFmt w:val="decimal"/>
      <w:isLgl/>
      <w:lvlText w:val="%1.%2."/>
      <w:lvlJc w:val="left"/>
      <w:pPr>
        <w:ind w:left="1778" w:hanging="360"/>
      </w:pPr>
      <w:rPr>
        <w:rFonts w:hint="default"/>
        <w:b w:val="0"/>
        <w:bCs w:val="0"/>
      </w:rPr>
    </w:lvl>
    <w:lvl w:ilvl="2">
      <w:start w:val="1"/>
      <w:numFmt w:val="decimal"/>
      <w:isLgl/>
      <w:lvlText w:val="%1.%2.%3."/>
      <w:lvlJc w:val="left"/>
      <w:pPr>
        <w:ind w:left="2844" w:hanging="720"/>
      </w:pPr>
      <w:rPr>
        <w:rFonts w:hint="default"/>
      </w:rPr>
    </w:lvl>
    <w:lvl w:ilvl="3">
      <w:start w:val="1"/>
      <w:numFmt w:val="decimal"/>
      <w:isLgl/>
      <w:lvlText w:val="%1.%2.%3.%4."/>
      <w:lvlJc w:val="left"/>
      <w:pPr>
        <w:ind w:left="3552" w:hanging="720"/>
      </w:pPr>
      <w:rPr>
        <w:rFonts w:hint="default"/>
      </w:rPr>
    </w:lvl>
    <w:lvl w:ilvl="4">
      <w:start w:val="1"/>
      <w:numFmt w:val="decimal"/>
      <w:isLgl/>
      <w:lvlText w:val="%1.%2.%3.%4.%5."/>
      <w:lvlJc w:val="left"/>
      <w:pPr>
        <w:ind w:left="4620" w:hanging="1080"/>
      </w:pPr>
      <w:rPr>
        <w:rFonts w:hint="default"/>
      </w:rPr>
    </w:lvl>
    <w:lvl w:ilvl="5">
      <w:start w:val="1"/>
      <w:numFmt w:val="decimal"/>
      <w:isLgl/>
      <w:lvlText w:val="%1.%2.%3.%4.%5.%6."/>
      <w:lvlJc w:val="left"/>
      <w:pPr>
        <w:ind w:left="5328" w:hanging="1080"/>
      </w:pPr>
      <w:rPr>
        <w:rFonts w:hint="default"/>
      </w:rPr>
    </w:lvl>
    <w:lvl w:ilvl="6">
      <w:start w:val="1"/>
      <w:numFmt w:val="decimal"/>
      <w:isLgl/>
      <w:lvlText w:val="%1.%2.%3.%4.%5.%6.%7."/>
      <w:lvlJc w:val="left"/>
      <w:pPr>
        <w:ind w:left="6396" w:hanging="1440"/>
      </w:pPr>
      <w:rPr>
        <w:rFonts w:hint="default"/>
      </w:rPr>
    </w:lvl>
    <w:lvl w:ilvl="7">
      <w:start w:val="1"/>
      <w:numFmt w:val="decimal"/>
      <w:isLgl/>
      <w:lvlText w:val="%1.%2.%3.%4.%5.%6.%7.%8."/>
      <w:lvlJc w:val="left"/>
      <w:pPr>
        <w:ind w:left="7104" w:hanging="1440"/>
      </w:pPr>
      <w:rPr>
        <w:rFonts w:hint="default"/>
      </w:rPr>
    </w:lvl>
    <w:lvl w:ilvl="8">
      <w:start w:val="1"/>
      <w:numFmt w:val="decimal"/>
      <w:isLgl/>
      <w:lvlText w:val="%1.%2.%3.%4.%5.%6.%7.%8.%9."/>
      <w:lvlJc w:val="left"/>
      <w:pPr>
        <w:ind w:left="8172" w:hanging="1800"/>
      </w:pPr>
      <w:rPr>
        <w:rFonts w:hint="default"/>
      </w:rPr>
    </w:lvl>
  </w:abstractNum>
  <w:abstractNum w:abstractNumId="10" w15:restartNumberingAfterBreak="0">
    <w:nsid w:val="3B6548C9"/>
    <w:multiLevelType w:val="multilevel"/>
    <w:tmpl w:val="F8124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AF4843"/>
    <w:multiLevelType w:val="multilevel"/>
    <w:tmpl w:val="EFB0F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F669B1"/>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4900192"/>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45F763A0"/>
    <w:multiLevelType w:val="multilevel"/>
    <w:tmpl w:val="5F48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5625F0"/>
    <w:multiLevelType w:val="multilevel"/>
    <w:tmpl w:val="41EC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7C710F"/>
    <w:multiLevelType w:val="hybridMultilevel"/>
    <w:tmpl w:val="2F1A5150"/>
    <w:lvl w:ilvl="0" w:tplc="C9F09024">
      <w:start w:val="2"/>
      <w:numFmt w:val="bullet"/>
      <w:lvlText w:val=""/>
      <w:lvlJc w:val="left"/>
      <w:pPr>
        <w:ind w:left="408" w:hanging="360"/>
      </w:pPr>
      <w:rPr>
        <w:rFonts w:ascii="Symbol" w:eastAsiaTheme="minorEastAsia" w:hAnsi="Symbol" w:cstheme="minorBidi" w:hint="default"/>
      </w:rPr>
    </w:lvl>
    <w:lvl w:ilvl="1" w:tplc="0C0A0003">
      <w:start w:val="1"/>
      <w:numFmt w:val="bullet"/>
      <w:lvlText w:val="o"/>
      <w:lvlJc w:val="left"/>
      <w:pPr>
        <w:ind w:left="1128" w:hanging="360"/>
      </w:pPr>
      <w:rPr>
        <w:rFonts w:ascii="Courier New" w:hAnsi="Courier New" w:cs="Courier New" w:hint="default"/>
      </w:rPr>
    </w:lvl>
    <w:lvl w:ilvl="2" w:tplc="0C0A0005" w:tentative="1">
      <w:start w:val="1"/>
      <w:numFmt w:val="bullet"/>
      <w:lvlText w:val=""/>
      <w:lvlJc w:val="left"/>
      <w:pPr>
        <w:ind w:left="1848" w:hanging="360"/>
      </w:pPr>
      <w:rPr>
        <w:rFonts w:ascii="Wingdings" w:hAnsi="Wingdings" w:hint="default"/>
      </w:rPr>
    </w:lvl>
    <w:lvl w:ilvl="3" w:tplc="0C0A0001" w:tentative="1">
      <w:start w:val="1"/>
      <w:numFmt w:val="bullet"/>
      <w:lvlText w:val=""/>
      <w:lvlJc w:val="left"/>
      <w:pPr>
        <w:ind w:left="2568" w:hanging="360"/>
      </w:pPr>
      <w:rPr>
        <w:rFonts w:ascii="Symbol" w:hAnsi="Symbol" w:hint="default"/>
      </w:rPr>
    </w:lvl>
    <w:lvl w:ilvl="4" w:tplc="0C0A0003" w:tentative="1">
      <w:start w:val="1"/>
      <w:numFmt w:val="bullet"/>
      <w:lvlText w:val="o"/>
      <w:lvlJc w:val="left"/>
      <w:pPr>
        <w:ind w:left="3288" w:hanging="360"/>
      </w:pPr>
      <w:rPr>
        <w:rFonts w:ascii="Courier New" w:hAnsi="Courier New" w:cs="Courier New" w:hint="default"/>
      </w:rPr>
    </w:lvl>
    <w:lvl w:ilvl="5" w:tplc="0C0A0005" w:tentative="1">
      <w:start w:val="1"/>
      <w:numFmt w:val="bullet"/>
      <w:lvlText w:val=""/>
      <w:lvlJc w:val="left"/>
      <w:pPr>
        <w:ind w:left="4008" w:hanging="360"/>
      </w:pPr>
      <w:rPr>
        <w:rFonts w:ascii="Wingdings" w:hAnsi="Wingdings" w:hint="default"/>
      </w:rPr>
    </w:lvl>
    <w:lvl w:ilvl="6" w:tplc="0C0A0001" w:tentative="1">
      <w:start w:val="1"/>
      <w:numFmt w:val="bullet"/>
      <w:lvlText w:val=""/>
      <w:lvlJc w:val="left"/>
      <w:pPr>
        <w:ind w:left="4728" w:hanging="360"/>
      </w:pPr>
      <w:rPr>
        <w:rFonts w:ascii="Symbol" w:hAnsi="Symbol" w:hint="default"/>
      </w:rPr>
    </w:lvl>
    <w:lvl w:ilvl="7" w:tplc="0C0A0003" w:tentative="1">
      <w:start w:val="1"/>
      <w:numFmt w:val="bullet"/>
      <w:lvlText w:val="o"/>
      <w:lvlJc w:val="left"/>
      <w:pPr>
        <w:ind w:left="5448" w:hanging="360"/>
      </w:pPr>
      <w:rPr>
        <w:rFonts w:ascii="Courier New" w:hAnsi="Courier New" w:cs="Courier New" w:hint="default"/>
      </w:rPr>
    </w:lvl>
    <w:lvl w:ilvl="8" w:tplc="0C0A0005" w:tentative="1">
      <w:start w:val="1"/>
      <w:numFmt w:val="bullet"/>
      <w:lvlText w:val=""/>
      <w:lvlJc w:val="left"/>
      <w:pPr>
        <w:ind w:left="6168" w:hanging="360"/>
      </w:pPr>
      <w:rPr>
        <w:rFonts w:ascii="Wingdings" w:hAnsi="Wingdings" w:hint="default"/>
      </w:rPr>
    </w:lvl>
  </w:abstractNum>
  <w:abstractNum w:abstractNumId="17" w15:restartNumberingAfterBreak="0">
    <w:nsid w:val="6563552A"/>
    <w:multiLevelType w:val="multilevel"/>
    <w:tmpl w:val="FBF6D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554E30"/>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A66265E"/>
    <w:multiLevelType w:val="multilevel"/>
    <w:tmpl w:val="2F0C4E76"/>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6C5D0A4D"/>
    <w:multiLevelType w:val="hybridMultilevel"/>
    <w:tmpl w:val="533219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D4F2FB5"/>
    <w:multiLevelType w:val="multilevel"/>
    <w:tmpl w:val="D46A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872834"/>
    <w:multiLevelType w:val="hybridMultilevel"/>
    <w:tmpl w:val="731EB4AE"/>
    <w:lvl w:ilvl="0" w:tplc="ECE813CA">
      <w:start w:val="2"/>
      <w:numFmt w:val="bullet"/>
      <w:lvlText w:val="-"/>
      <w:lvlJc w:val="left"/>
      <w:pPr>
        <w:ind w:left="768" w:hanging="360"/>
      </w:pPr>
      <w:rPr>
        <w:rFonts w:ascii="Calibri" w:eastAsiaTheme="minorEastAsia" w:hAnsi="Calibri" w:cs="Calibri"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23" w15:restartNumberingAfterBreak="0">
    <w:nsid w:val="70B17D08"/>
    <w:multiLevelType w:val="multilevel"/>
    <w:tmpl w:val="DA50F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29232D"/>
    <w:multiLevelType w:val="hybridMultilevel"/>
    <w:tmpl w:val="55C60094"/>
    <w:lvl w:ilvl="0" w:tplc="4DD0890E">
      <w:start w:val="1"/>
      <w:numFmt w:val="bullet"/>
      <w:lvlText w:val=""/>
      <w:lvlJc w:val="left"/>
      <w:pPr>
        <w:ind w:left="720" w:hanging="360"/>
      </w:pPr>
      <w:rPr>
        <w:rFonts w:ascii="Symbol" w:eastAsiaTheme="minorEastAsia"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9347FD4"/>
    <w:multiLevelType w:val="multilevel"/>
    <w:tmpl w:val="03C4E4F6"/>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560" w:hanging="108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26" w15:restartNumberingAfterBreak="0">
    <w:nsid w:val="7CEE1968"/>
    <w:multiLevelType w:val="hybridMultilevel"/>
    <w:tmpl w:val="9732EE56"/>
    <w:lvl w:ilvl="0" w:tplc="79B0D9CA">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931164000">
    <w:abstractNumId w:val="20"/>
  </w:num>
  <w:num w:numId="2" w16cid:durableId="2082675014">
    <w:abstractNumId w:val="9"/>
  </w:num>
  <w:num w:numId="3" w16cid:durableId="491331581">
    <w:abstractNumId w:val="16"/>
  </w:num>
  <w:num w:numId="4" w16cid:durableId="1006860942">
    <w:abstractNumId w:val="22"/>
  </w:num>
  <w:num w:numId="5" w16cid:durableId="829373700">
    <w:abstractNumId w:val="10"/>
  </w:num>
  <w:num w:numId="6" w16cid:durableId="949971753">
    <w:abstractNumId w:val="12"/>
  </w:num>
  <w:num w:numId="7" w16cid:durableId="820466157">
    <w:abstractNumId w:val="3"/>
  </w:num>
  <w:num w:numId="8" w16cid:durableId="1649239743">
    <w:abstractNumId w:val="18"/>
  </w:num>
  <w:num w:numId="9" w16cid:durableId="253322478">
    <w:abstractNumId w:val="13"/>
  </w:num>
  <w:num w:numId="10" w16cid:durableId="817496717">
    <w:abstractNumId w:val="4"/>
  </w:num>
  <w:num w:numId="11" w16cid:durableId="2041471511">
    <w:abstractNumId w:val="2"/>
  </w:num>
  <w:num w:numId="12" w16cid:durableId="885527547">
    <w:abstractNumId w:val="26"/>
  </w:num>
  <w:num w:numId="13" w16cid:durableId="851922116">
    <w:abstractNumId w:val="25"/>
  </w:num>
  <w:num w:numId="14" w16cid:durableId="1829442851">
    <w:abstractNumId w:val="21"/>
  </w:num>
  <w:num w:numId="15" w16cid:durableId="1465000722">
    <w:abstractNumId w:val="15"/>
  </w:num>
  <w:num w:numId="16" w16cid:durableId="890388508">
    <w:abstractNumId w:val="5"/>
  </w:num>
  <w:num w:numId="17" w16cid:durableId="2061900164">
    <w:abstractNumId w:val="7"/>
  </w:num>
  <w:num w:numId="18" w16cid:durableId="2100059519">
    <w:abstractNumId w:val="0"/>
  </w:num>
  <w:num w:numId="19" w16cid:durableId="170679650">
    <w:abstractNumId w:val="1"/>
  </w:num>
  <w:num w:numId="20" w16cid:durableId="531843618">
    <w:abstractNumId w:val="23"/>
  </w:num>
  <w:num w:numId="21" w16cid:durableId="860977149">
    <w:abstractNumId w:val="11"/>
  </w:num>
  <w:num w:numId="22" w16cid:durableId="563218670">
    <w:abstractNumId w:val="17"/>
  </w:num>
  <w:num w:numId="23" w16cid:durableId="1990133344">
    <w:abstractNumId w:val="14"/>
  </w:num>
  <w:num w:numId="24" w16cid:durableId="978343969">
    <w:abstractNumId w:val="8"/>
  </w:num>
  <w:num w:numId="25" w16cid:durableId="2071726127">
    <w:abstractNumId w:val="24"/>
  </w:num>
  <w:num w:numId="26" w16cid:durableId="911620379">
    <w:abstractNumId w:val="19"/>
  </w:num>
  <w:num w:numId="27" w16cid:durableId="205989041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martinezmadruga.ieslapuebla@gmail.com">
    <w15:presenceInfo w15:providerId="Windows Live" w15:userId="0ec16aff4e1e59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575"/>
    <w:rsid w:val="00004649"/>
    <w:rsid w:val="000215C7"/>
    <w:rsid w:val="00024B4D"/>
    <w:rsid w:val="000252F6"/>
    <w:rsid w:val="000274EB"/>
    <w:rsid w:val="0003769A"/>
    <w:rsid w:val="00041E5F"/>
    <w:rsid w:val="0005188B"/>
    <w:rsid w:val="00054EB1"/>
    <w:rsid w:val="00057121"/>
    <w:rsid w:val="000620B5"/>
    <w:rsid w:val="000741BE"/>
    <w:rsid w:val="00084F82"/>
    <w:rsid w:val="00087081"/>
    <w:rsid w:val="00095BFE"/>
    <w:rsid w:val="000A336B"/>
    <w:rsid w:val="000B3AAA"/>
    <w:rsid w:val="000C68D7"/>
    <w:rsid w:val="000D5FC1"/>
    <w:rsid w:val="000D6C0E"/>
    <w:rsid w:val="000E2632"/>
    <w:rsid w:val="000E3E32"/>
    <w:rsid w:val="001161ED"/>
    <w:rsid w:val="001213FC"/>
    <w:rsid w:val="00127EFD"/>
    <w:rsid w:val="00133CE7"/>
    <w:rsid w:val="00137AB6"/>
    <w:rsid w:val="00137EB2"/>
    <w:rsid w:val="00164CFF"/>
    <w:rsid w:val="001732E6"/>
    <w:rsid w:val="0017439F"/>
    <w:rsid w:val="00186FA4"/>
    <w:rsid w:val="00193424"/>
    <w:rsid w:val="0019558D"/>
    <w:rsid w:val="001A4904"/>
    <w:rsid w:val="001B1DF1"/>
    <w:rsid w:val="001B26E7"/>
    <w:rsid w:val="001B445B"/>
    <w:rsid w:val="001B7C7B"/>
    <w:rsid w:val="001C52F4"/>
    <w:rsid w:val="0020457B"/>
    <w:rsid w:val="002136ED"/>
    <w:rsid w:val="002149CB"/>
    <w:rsid w:val="0021790D"/>
    <w:rsid w:val="0022192A"/>
    <w:rsid w:val="00230EF8"/>
    <w:rsid w:val="00237653"/>
    <w:rsid w:val="0025007F"/>
    <w:rsid w:val="002504F4"/>
    <w:rsid w:val="00250C75"/>
    <w:rsid w:val="00253FA4"/>
    <w:rsid w:val="00256B66"/>
    <w:rsid w:val="002655D8"/>
    <w:rsid w:val="00265CFF"/>
    <w:rsid w:val="0028495D"/>
    <w:rsid w:val="00287425"/>
    <w:rsid w:val="0029034F"/>
    <w:rsid w:val="00293613"/>
    <w:rsid w:val="002A460C"/>
    <w:rsid w:val="002C2DC4"/>
    <w:rsid w:val="002C3F79"/>
    <w:rsid w:val="002D0CA5"/>
    <w:rsid w:val="002D7F8E"/>
    <w:rsid w:val="002E0A3D"/>
    <w:rsid w:val="002E13B2"/>
    <w:rsid w:val="002E7D87"/>
    <w:rsid w:val="002F2CEC"/>
    <w:rsid w:val="002F4E96"/>
    <w:rsid w:val="00301450"/>
    <w:rsid w:val="0031052C"/>
    <w:rsid w:val="0031787E"/>
    <w:rsid w:val="00320886"/>
    <w:rsid w:val="00323964"/>
    <w:rsid w:val="00331E2E"/>
    <w:rsid w:val="00337363"/>
    <w:rsid w:val="00345535"/>
    <w:rsid w:val="00353150"/>
    <w:rsid w:val="00362F82"/>
    <w:rsid w:val="003659C7"/>
    <w:rsid w:val="003714C7"/>
    <w:rsid w:val="0037355A"/>
    <w:rsid w:val="00373F2E"/>
    <w:rsid w:val="00376BCD"/>
    <w:rsid w:val="00376CD5"/>
    <w:rsid w:val="00383067"/>
    <w:rsid w:val="00393547"/>
    <w:rsid w:val="00393C65"/>
    <w:rsid w:val="003967C5"/>
    <w:rsid w:val="003A2FC2"/>
    <w:rsid w:val="003A30F8"/>
    <w:rsid w:val="003B2B06"/>
    <w:rsid w:val="003B3015"/>
    <w:rsid w:val="003B47EB"/>
    <w:rsid w:val="003B49B5"/>
    <w:rsid w:val="003C1412"/>
    <w:rsid w:val="003C5894"/>
    <w:rsid w:val="003D04A9"/>
    <w:rsid w:val="003E6E27"/>
    <w:rsid w:val="00424CD8"/>
    <w:rsid w:val="0042794B"/>
    <w:rsid w:val="004326CF"/>
    <w:rsid w:val="0043405D"/>
    <w:rsid w:val="0044117D"/>
    <w:rsid w:val="0044703A"/>
    <w:rsid w:val="00447429"/>
    <w:rsid w:val="00447D84"/>
    <w:rsid w:val="004531F3"/>
    <w:rsid w:val="00455C06"/>
    <w:rsid w:val="0046227E"/>
    <w:rsid w:val="004623D9"/>
    <w:rsid w:val="004632BF"/>
    <w:rsid w:val="004748E2"/>
    <w:rsid w:val="004757B2"/>
    <w:rsid w:val="004833AC"/>
    <w:rsid w:val="004920C7"/>
    <w:rsid w:val="00496976"/>
    <w:rsid w:val="004B09D2"/>
    <w:rsid w:val="004B2261"/>
    <w:rsid w:val="004C4CD1"/>
    <w:rsid w:val="004D1C36"/>
    <w:rsid w:val="004D5046"/>
    <w:rsid w:val="004D5D86"/>
    <w:rsid w:val="004D7294"/>
    <w:rsid w:val="004E0BD7"/>
    <w:rsid w:val="004F2BB0"/>
    <w:rsid w:val="004F2C7E"/>
    <w:rsid w:val="004F30A7"/>
    <w:rsid w:val="004F4823"/>
    <w:rsid w:val="005032EF"/>
    <w:rsid w:val="0051233C"/>
    <w:rsid w:val="005123F5"/>
    <w:rsid w:val="00513F3D"/>
    <w:rsid w:val="00521688"/>
    <w:rsid w:val="0052202A"/>
    <w:rsid w:val="0053238F"/>
    <w:rsid w:val="005347D3"/>
    <w:rsid w:val="00537F7A"/>
    <w:rsid w:val="005445F8"/>
    <w:rsid w:val="00556CF2"/>
    <w:rsid w:val="00560440"/>
    <w:rsid w:val="00564481"/>
    <w:rsid w:val="00567BB1"/>
    <w:rsid w:val="00577B3A"/>
    <w:rsid w:val="00583C61"/>
    <w:rsid w:val="00591042"/>
    <w:rsid w:val="005929F1"/>
    <w:rsid w:val="00593C7E"/>
    <w:rsid w:val="005959A5"/>
    <w:rsid w:val="005A35CA"/>
    <w:rsid w:val="005A471F"/>
    <w:rsid w:val="005A47AC"/>
    <w:rsid w:val="005B6EEE"/>
    <w:rsid w:val="005C39D3"/>
    <w:rsid w:val="005C3EE3"/>
    <w:rsid w:val="005E233F"/>
    <w:rsid w:val="005E5298"/>
    <w:rsid w:val="005F77EB"/>
    <w:rsid w:val="00602EC3"/>
    <w:rsid w:val="00625F5F"/>
    <w:rsid w:val="00634698"/>
    <w:rsid w:val="00641D65"/>
    <w:rsid w:val="00646C8B"/>
    <w:rsid w:val="0065714A"/>
    <w:rsid w:val="006573EB"/>
    <w:rsid w:val="00663FF1"/>
    <w:rsid w:val="00671EFA"/>
    <w:rsid w:val="006740AB"/>
    <w:rsid w:val="00682B8F"/>
    <w:rsid w:val="00690FFC"/>
    <w:rsid w:val="006930CB"/>
    <w:rsid w:val="00694BC0"/>
    <w:rsid w:val="00694EFB"/>
    <w:rsid w:val="006A368C"/>
    <w:rsid w:val="006B02C8"/>
    <w:rsid w:val="006C304C"/>
    <w:rsid w:val="006C363A"/>
    <w:rsid w:val="006C44C5"/>
    <w:rsid w:val="006C551F"/>
    <w:rsid w:val="006D037F"/>
    <w:rsid w:val="006D76C9"/>
    <w:rsid w:val="006E26EC"/>
    <w:rsid w:val="006F0111"/>
    <w:rsid w:val="006F3E04"/>
    <w:rsid w:val="006F5EEC"/>
    <w:rsid w:val="006F7267"/>
    <w:rsid w:val="00712C21"/>
    <w:rsid w:val="00715853"/>
    <w:rsid w:val="00717A3C"/>
    <w:rsid w:val="00723051"/>
    <w:rsid w:val="007247F0"/>
    <w:rsid w:val="00731201"/>
    <w:rsid w:val="0073564A"/>
    <w:rsid w:val="0073781F"/>
    <w:rsid w:val="00740C5A"/>
    <w:rsid w:val="00744D0D"/>
    <w:rsid w:val="007474BA"/>
    <w:rsid w:val="00752182"/>
    <w:rsid w:val="00753CBB"/>
    <w:rsid w:val="007547C7"/>
    <w:rsid w:val="007562AA"/>
    <w:rsid w:val="0076033F"/>
    <w:rsid w:val="00761AB2"/>
    <w:rsid w:val="00766F20"/>
    <w:rsid w:val="00767A67"/>
    <w:rsid w:val="00772A1B"/>
    <w:rsid w:val="007772DA"/>
    <w:rsid w:val="00784A87"/>
    <w:rsid w:val="00786D40"/>
    <w:rsid w:val="00794F82"/>
    <w:rsid w:val="007A225E"/>
    <w:rsid w:val="007B472F"/>
    <w:rsid w:val="007C72E8"/>
    <w:rsid w:val="007D6D99"/>
    <w:rsid w:val="007E010E"/>
    <w:rsid w:val="007E73CA"/>
    <w:rsid w:val="007F193D"/>
    <w:rsid w:val="007F60C3"/>
    <w:rsid w:val="007F7AC8"/>
    <w:rsid w:val="00800939"/>
    <w:rsid w:val="0081006A"/>
    <w:rsid w:val="00814AF9"/>
    <w:rsid w:val="008160DC"/>
    <w:rsid w:val="00820D5C"/>
    <w:rsid w:val="00827162"/>
    <w:rsid w:val="008373E0"/>
    <w:rsid w:val="00840074"/>
    <w:rsid w:val="008450DE"/>
    <w:rsid w:val="00845CAA"/>
    <w:rsid w:val="00852203"/>
    <w:rsid w:val="00863345"/>
    <w:rsid w:val="008731B4"/>
    <w:rsid w:val="0087328A"/>
    <w:rsid w:val="00875929"/>
    <w:rsid w:val="0088259A"/>
    <w:rsid w:val="00887E0B"/>
    <w:rsid w:val="00896397"/>
    <w:rsid w:val="008A617E"/>
    <w:rsid w:val="008A63DD"/>
    <w:rsid w:val="008A75D8"/>
    <w:rsid w:val="008A78CC"/>
    <w:rsid w:val="008D0B4D"/>
    <w:rsid w:val="008E7334"/>
    <w:rsid w:val="008F3D33"/>
    <w:rsid w:val="00902E0F"/>
    <w:rsid w:val="00913B7E"/>
    <w:rsid w:val="00913EE3"/>
    <w:rsid w:val="009169E8"/>
    <w:rsid w:val="00920BF3"/>
    <w:rsid w:val="00931A21"/>
    <w:rsid w:val="009352FC"/>
    <w:rsid w:val="00936A50"/>
    <w:rsid w:val="00942B88"/>
    <w:rsid w:val="00944C58"/>
    <w:rsid w:val="00950966"/>
    <w:rsid w:val="0095196D"/>
    <w:rsid w:val="00954D89"/>
    <w:rsid w:val="00974E9C"/>
    <w:rsid w:val="009765A4"/>
    <w:rsid w:val="009B07A3"/>
    <w:rsid w:val="009B2B51"/>
    <w:rsid w:val="009B5203"/>
    <w:rsid w:val="009C5C5D"/>
    <w:rsid w:val="009D028A"/>
    <w:rsid w:val="009D0952"/>
    <w:rsid w:val="009D4C7E"/>
    <w:rsid w:val="009E0D09"/>
    <w:rsid w:val="009E10C5"/>
    <w:rsid w:val="009F1F97"/>
    <w:rsid w:val="009F2C5E"/>
    <w:rsid w:val="009F4EAF"/>
    <w:rsid w:val="009F63C1"/>
    <w:rsid w:val="00A05FB9"/>
    <w:rsid w:val="00A07EC8"/>
    <w:rsid w:val="00A1366C"/>
    <w:rsid w:val="00A2687C"/>
    <w:rsid w:val="00A44D40"/>
    <w:rsid w:val="00A527EE"/>
    <w:rsid w:val="00A65955"/>
    <w:rsid w:val="00A65C35"/>
    <w:rsid w:val="00A67C27"/>
    <w:rsid w:val="00A729EF"/>
    <w:rsid w:val="00A77E68"/>
    <w:rsid w:val="00A86661"/>
    <w:rsid w:val="00A92B93"/>
    <w:rsid w:val="00A96F68"/>
    <w:rsid w:val="00AA2F56"/>
    <w:rsid w:val="00AB3AA8"/>
    <w:rsid w:val="00AB40A4"/>
    <w:rsid w:val="00AD43B6"/>
    <w:rsid w:val="00AD7C03"/>
    <w:rsid w:val="00AE36C2"/>
    <w:rsid w:val="00AF234E"/>
    <w:rsid w:val="00AF2FCE"/>
    <w:rsid w:val="00B034DF"/>
    <w:rsid w:val="00B070C8"/>
    <w:rsid w:val="00B1378C"/>
    <w:rsid w:val="00B14282"/>
    <w:rsid w:val="00B14996"/>
    <w:rsid w:val="00B2145A"/>
    <w:rsid w:val="00B346CE"/>
    <w:rsid w:val="00B36B96"/>
    <w:rsid w:val="00B40E7F"/>
    <w:rsid w:val="00B51083"/>
    <w:rsid w:val="00B612CC"/>
    <w:rsid w:val="00B61478"/>
    <w:rsid w:val="00B62E70"/>
    <w:rsid w:val="00B63BC4"/>
    <w:rsid w:val="00B72F25"/>
    <w:rsid w:val="00B75B1B"/>
    <w:rsid w:val="00B804BD"/>
    <w:rsid w:val="00B86113"/>
    <w:rsid w:val="00BA3DD4"/>
    <w:rsid w:val="00BC34BA"/>
    <w:rsid w:val="00BC5612"/>
    <w:rsid w:val="00BD7D4A"/>
    <w:rsid w:val="00BE2E96"/>
    <w:rsid w:val="00BF5F62"/>
    <w:rsid w:val="00C017EE"/>
    <w:rsid w:val="00C0551A"/>
    <w:rsid w:val="00C1265D"/>
    <w:rsid w:val="00C12EEB"/>
    <w:rsid w:val="00C14EC6"/>
    <w:rsid w:val="00C16119"/>
    <w:rsid w:val="00C22783"/>
    <w:rsid w:val="00C311CB"/>
    <w:rsid w:val="00C3158B"/>
    <w:rsid w:val="00C41738"/>
    <w:rsid w:val="00C50193"/>
    <w:rsid w:val="00C55E34"/>
    <w:rsid w:val="00C561D5"/>
    <w:rsid w:val="00C56CCA"/>
    <w:rsid w:val="00C76658"/>
    <w:rsid w:val="00C90535"/>
    <w:rsid w:val="00C952DE"/>
    <w:rsid w:val="00C95FE7"/>
    <w:rsid w:val="00CA460B"/>
    <w:rsid w:val="00CB0E2A"/>
    <w:rsid w:val="00CB197E"/>
    <w:rsid w:val="00CB1EFF"/>
    <w:rsid w:val="00CB3B35"/>
    <w:rsid w:val="00CC0C5D"/>
    <w:rsid w:val="00CC761C"/>
    <w:rsid w:val="00CD2784"/>
    <w:rsid w:val="00CD31A3"/>
    <w:rsid w:val="00CE0ADC"/>
    <w:rsid w:val="00CE533A"/>
    <w:rsid w:val="00CE5524"/>
    <w:rsid w:val="00CF1F55"/>
    <w:rsid w:val="00D000DD"/>
    <w:rsid w:val="00D00491"/>
    <w:rsid w:val="00D00ACD"/>
    <w:rsid w:val="00D13B1F"/>
    <w:rsid w:val="00D16CCA"/>
    <w:rsid w:val="00D412B5"/>
    <w:rsid w:val="00D51EAE"/>
    <w:rsid w:val="00D55D5F"/>
    <w:rsid w:val="00D568B7"/>
    <w:rsid w:val="00D61203"/>
    <w:rsid w:val="00D61F0C"/>
    <w:rsid w:val="00D63E88"/>
    <w:rsid w:val="00D645B9"/>
    <w:rsid w:val="00D71DED"/>
    <w:rsid w:val="00D71F05"/>
    <w:rsid w:val="00D81BEE"/>
    <w:rsid w:val="00D82830"/>
    <w:rsid w:val="00D904CA"/>
    <w:rsid w:val="00DA44A9"/>
    <w:rsid w:val="00DA595F"/>
    <w:rsid w:val="00DA682C"/>
    <w:rsid w:val="00DB6522"/>
    <w:rsid w:val="00DB6D9C"/>
    <w:rsid w:val="00DD74DF"/>
    <w:rsid w:val="00DE3B51"/>
    <w:rsid w:val="00DE3F17"/>
    <w:rsid w:val="00DE5462"/>
    <w:rsid w:val="00DE6DB2"/>
    <w:rsid w:val="00DF4AA2"/>
    <w:rsid w:val="00E03107"/>
    <w:rsid w:val="00E04468"/>
    <w:rsid w:val="00E10002"/>
    <w:rsid w:val="00E1442F"/>
    <w:rsid w:val="00E15FEF"/>
    <w:rsid w:val="00E24575"/>
    <w:rsid w:val="00E43918"/>
    <w:rsid w:val="00E45737"/>
    <w:rsid w:val="00E50715"/>
    <w:rsid w:val="00E52B17"/>
    <w:rsid w:val="00E53820"/>
    <w:rsid w:val="00E53951"/>
    <w:rsid w:val="00E743E5"/>
    <w:rsid w:val="00E75056"/>
    <w:rsid w:val="00E771E1"/>
    <w:rsid w:val="00E81BC2"/>
    <w:rsid w:val="00E822FF"/>
    <w:rsid w:val="00E95D4E"/>
    <w:rsid w:val="00E9637A"/>
    <w:rsid w:val="00E96C09"/>
    <w:rsid w:val="00EA04CD"/>
    <w:rsid w:val="00EA3790"/>
    <w:rsid w:val="00EA4444"/>
    <w:rsid w:val="00EA50B9"/>
    <w:rsid w:val="00EB1620"/>
    <w:rsid w:val="00EB3A0E"/>
    <w:rsid w:val="00EB43D4"/>
    <w:rsid w:val="00EB78CB"/>
    <w:rsid w:val="00EC18F4"/>
    <w:rsid w:val="00EC55AD"/>
    <w:rsid w:val="00EC5A43"/>
    <w:rsid w:val="00EC745B"/>
    <w:rsid w:val="00ED1216"/>
    <w:rsid w:val="00ED43AC"/>
    <w:rsid w:val="00ED5DC0"/>
    <w:rsid w:val="00ED719F"/>
    <w:rsid w:val="00ED7D29"/>
    <w:rsid w:val="00EF24A9"/>
    <w:rsid w:val="00EF5381"/>
    <w:rsid w:val="00F34B8C"/>
    <w:rsid w:val="00F40DD2"/>
    <w:rsid w:val="00F51789"/>
    <w:rsid w:val="00F53D23"/>
    <w:rsid w:val="00F55437"/>
    <w:rsid w:val="00F628EC"/>
    <w:rsid w:val="00F63E01"/>
    <w:rsid w:val="00F64AD9"/>
    <w:rsid w:val="00F703D6"/>
    <w:rsid w:val="00F76AC4"/>
    <w:rsid w:val="00F826C8"/>
    <w:rsid w:val="00F85BE6"/>
    <w:rsid w:val="00F93404"/>
    <w:rsid w:val="00FA0EDB"/>
    <w:rsid w:val="00FA0FA7"/>
    <w:rsid w:val="00FB4A15"/>
    <w:rsid w:val="00FB5995"/>
    <w:rsid w:val="00FC0B3F"/>
    <w:rsid w:val="00FC7F5F"/>
    <w:rsid w:val="00FD0C92"/>
    <w:rsid w:val="00FE38F0"/>
    <w:rsid w:val="00FE5CAF"/>
    <w:rsid w:val="00FE6932"/>
    <w:rsid w:val="00FF20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C68C6F"/>
  <w15:chartTrackingRefBased/>
  <w15:docId w15:val="{20E4E448-5C5F-44C0-9F89-56979B973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E70"/>
    <w:pPr>
      <w:spacing w:after="120" w:line="264" w:lineRule="auto"/>
    </w:pPr>
    <w:rPr>
      <w:rFonts w:eastAsiaTheme="minorEastAsia"/>
      <w:kern w:val="0"/>
      <w:sz w:val="21"/>
      <w:szCs w:val="21"/>
      <w14:ligatures w14:val="none"/>
    </w:rPr>
  </w:style>
  <w:style w:type="paragraph" w:styleId="Ttulo1">
    <w:name w:val="heading 1"/>
    <w:basedOn w:val="Normal"/>
    <w:next w:val="Normal"/>
    <w:link w:val="Ttulo1Car"/>
    <w:uiPriority w:val="9"/>
    <w:qFormat/>
    <w:rsid w:val="00E24575"/>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tulo2">
    <w:name w:val="heading 2"/>
    <w:basedOn w:val="Normal"/>
    <w:next w:val="Normal"/>
    <w:link w:val="Ttulo2Car"/>
    <w:uiPriority w:val="9"/>
    <w:unhideWhenUsed/>
    <w:qFormat/>
    <w:rsid w:val="00E24575"/>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tulo3">
    <w:name w:val="heading 3"/>
    <w:basedOn w:val="Normal"/>
    <w:next w:val="Normal"/>
    <w:link w:val="Ttulo3Car"/>
    <w:uiPriority w:val="9"/>
    <w:unhideWhenUsed/>
    <w:qFormat/>
    <w:rsid w:val="00E24575"/>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unhideWhenUsed/>
    <w:qFormat/>
    <w:rsid w:val="005445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84007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24575"/>
    <w:rPr>
      <w:rFonts w:asciiTheme="majorHAnsi" w:eastAsiaTheme="majorEastAsia" w:hAnsiTheme="majorHAnsi" w:cstheme="majorBidi"/>
      <w:color w:val="2F5496" w:themeColor="accent1" w:themeShade="BF"/>
      <w:kern w:val="0"/>
      <w:sz w:val="36"/>
      <w:szCs w:val="36"/>
      <w14:ligatures w14:val="none"/>
    </w:rPr>
  </w:style>
  <w:style w:type="character" w:customStyle="1" w:styleId="Ttulo2Car">
    <w:name w:val="Título 2 Car"/>
    <w:basedOn w:val="Fuentedeprrafopredeter"/>
    <w:link w:val="Ttulo2"/>
    <w:uiPriority w:val="9"/>
    <w:rsid w:val="00E24575"/>
    <w:rPr>
      <w:rFonts w:asciiTheme="majorHAnsi" w:eastAsiaTheme="majorEastAsia" w:hAnsiTheme="majorHAnsi" w:cstheme="majorBidi"/>
      <w:color w:val="2F5496" w:themeColor="accent1" w:themeShade="BF"/>
      <w:kern w:val="0"/>
      <w:sz w:val="28"/>
      <w:szCs w:val="28"/>
      <w14:ligatures w14:val="none"/>
    </w:rPr>
  </w:style>
  <w:style w:type="character" w:customStyle="1" w:styleId="Ttulo3Car">
    <w:name w:val="Título 3 Car"/>
    <w:basedOn w:val="Fuentedeprrafopredeter"/>
    <w:link w:val="Ttulo3"/>
    <w:uiPriority w:val="9"/>
    <w:rsid w:val="00E24575"/>
    <w:rPr>
      <w:rFonts w:asciiTheme="majorHAnsi" w:eastAsiaTheme="majorEastAsia" w:hAnsiTheme="majorHAnsi" w:cstheme="majorBidi"/>
      <w:color w:val="404040" w:themeColor="text1" w:themeTint="BF"/>
      <w:kern w:val="0"/>
      <w:sz w:val="26"/>
      <w:szCs w:val="26"/>
      <w14:ligatures w14:val="none"/>
    </w:rPr>
  </w:style>
  <w:style w:type="paragraph" w:styleId="Sinespaciado">
    <w:name w:val="No Spacing"/>
    <w:link w:val="SinespaciadoCar"/>
    <w:uiPriority w:val="1"/>
    <w:qFormat/>
    <w:rsid w:val="00E24575"/>
    <w:pPr>
      <w:spacing w:after="0" w:line="240" w:lineRule="auto"/>
    </w:pPr>
    <w:rPr>
      <w:rFonts w:eastAsiaTheme="minorEastAsia"/>
      <w:kern w:val="0"/>
      <w:sz w:val="21"/>
      <w:szCs w:val="21"/>
      <w14:ligatures w14:val="none"/>
    </w:rPr>
  </w:style>
  <w:style w:type="character" w:customStyle="1" w:styleId="SinespaciadoCar">
    <w:name w:val="Sin espaciado Car"/>
    <w:basedOn w:val="Fuentedeprrafopredeter"/>
    <w:link w:val="Sinespaciado"/>
    <w:uiPriority w:val="1"/>
    <w:rsid w:val="00E24575"/>
    <w:rPr>
      <w:rFonts w:eastAsiaTheme="minorEastAsia"/>
      <w:kern w:val="0"/>
      <w:sz w:val="21"/>
      <w:szCs w:val="21"/>
      <w14:ligatures w14:val="none"/>
    </w:rPr>
  </w:style>
  <w:style w:type="paragraph" w:styleId="TtuloTDC">
    <w:name w:val="TOC Heading"/>
    <w:basedOn w:val="Ttulo1"/>
    <w:next w:val="Normal"/>
    <w:uiPriority w:val="39"/>
    <w:unhideWhenUsed/>
    <w:qFormat/>
    <w:rsid w:val="00E24575"/>
    <w:pPr>
      <w:outlineLvl w:val="9"/>
    </w:pPr>
  </w:style>
  <w:style w:type="paragraph" w:styleId="TDC1">
    <w:name w:val="toc 1"/>
    <w:basedOn w:val="Normal"/>
    <w:next w:val="Normal"/>
    <w:autoRedefine/>
    <w:uiPriority w:val="39"/>
    <w:rsid w:val="00E24575"/>
    <w:pPr>
      <w:suppressAutoHyphens/>
      <w:spacing w:after="100"/>
    </w:pPr>
  </w:style>
  <w:style w:type="character" w:styleId="Hipervnculo">
    <w:name w:val="Hyperlink"/>
    <w:basedOn w:val="Fuentedeprrafopredeter"/>
    <w:uiPriority w:val="99"/>
    <w:rsid w:val="00E24575"/>
    <w:rPr>
      <w:color w:val="0563C1"/>
      <w:u w:val="single"/>
    </w:rPr>
  </w:style>
  <w:style w:type="paragraph" w:styleId="Prrafodelista">
    <w:name w:val="List Paragraph"/>
    <w:basedOn w:val="Normal"/>
    <w:uiPriority w:val="34"/>
    <w:qFormat/>
    <w:rsid w:val="00E24575"/>
    <w:pPr>
      <w:ind w:left="720"/>
      <w:contextualSpacing/>
    </w:pPr>
  </w:style>
  <w:style w:type="table" w:styleId="Tablaconcuadrcula">
    <w:name w:val="Table Grid"/>
    <w:basedOn w:val="Tablanormal"/>
    <w:uiPriority w:val="39"/>
    <w:rsid w:val="00E24575"/>
    <w:pPr>
      <w:spacing w:after="0" w:line="240" w:lineRule="auto"/>
    </w:pPr>
    <w:rPr>
      <w:rFonts w:eastAsiaTheme="minorEastAsia"/>
      <w:kern w:val="0"/>
      <w:sz w:val="21"/>
      <w:szCs w:val="21"/>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E24575"/>
    <w:pPr>
      <w:spacing w:after="100"/>
      <w:ind w:left="210"/>
    </w:pPr>
  </w:style>
  <w:style w:type="paragraph" w:styleId="TDC3">
    <w:name w:val="toc 3"/>
    <w:basedOn w:val="Normal"/>
    <w:next w:val="Normal"/>
    <w:autoRedefine/>
    <w:uiPriority w:val="39"/>
    <w:unhideWhenUsed/>
    <w:rsid w:val="00E24575"/>
    <w:pPr>
      <w:spacing w:after="100"/>
      <w:ind w:left="420"/>
    </w:pPr>
  </w:style>
  <w:style w:type="paragraph" w:styleId="Encabezado">
    <w:name w:val="header"/>
    <w:basedOn w:val="Normal"/>
    <w:link w:val="EncabezadoCar"/>
    <w:uiPriority w:val="99"/>
    <w:unhideWhenUsed/>
    <w:rsid w:val="00E2457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24575"/>
    <w:rPr>
      <w:rFonts w:eastAsiaTheme="minorEastAsia"/>
      <w:kern w:val="0"/>
      <w:sz w:val="21"/>
      <w:szCs w:val="21"/>
      <w14:ligatures w14:val="none"/>
    </w:rPr>
  </w:style>
  <w:style w:type="paragraph" w:styleId="Piedepgina">
    <w:name w:val="footer"/>
    <w:basedOn w:val="Normal"/>
    <w:link w:val="PiedepginaCar"/>
    <w:uiPriority w:val="99"/>
    <w:unhideWhenUsed/>
    <w:rsid w:val="00E2457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24575"/>
    <w:rPr>
      <w:rFonts w:eastAsiaTheme="minorEastAsia"/>
      <w:kern w:val="0"/>
      <w:sz w:val="21"/>
      <w:szCs w:val="21"/>
      <w14:ligatures w14:val="none"/>
    </w:rPr>
  </w:style>
  <w:style w:type="paragraph" w:styleId="HTMLconformatoprevio">
    <w:name w:val="HTML Preformatted"/>
    <w:basedOn w:val="Normal"/>
    <w:link w:val="HTMLconformatoprevioCar"/>
    <w:uiPriority w:val="99"/>
    <w:semiHidden/>
    <w:unhideWhenUsed/>
    <w:rsid w:val="004B22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B2261"/>
    <w:rPr>
      <w:rFonts w:ascii="Courier New" w:eastAsia="Times New Roman" w:hAnsi="Courier New" w:cs="Courier New"/>
      <w:kern w:val="0"/>
      <w:sz w:val="20"/>
      <w:szCs w:val="20"/>
      <w:lang w:eastAsia="es-ES"/>
      <w14:ligatures w14:val="none"/>
    </w:rPr>
  </w:style>
  <w:style w:type="character" w:customStyle="1" w:styleId="Ttulo4Car">
    <w:name w:val="Título 4 Car"/>
    <w:basedOn w:val="Fuentedeprrafopredeter"/>
    <w:link w:val="Ttulo4"/>
    <w:uiPriority w:val="9"/>
    <w:rsid w:val="005445F8"/>
    <w:rPr>
      <w:rFonts w:asciiTheme="majorHAnsi" w:eastAsiaTheme="majorEastAsia" w:hAnsiTheme="majorHAnsi" w:cstheme="majorBidi"/>
      <w:i/>
      <w:iCs/>
      <w:color w:val="2F5496" w:themeColor="accent1" w:themeShade="BF"/>
      <w:kern w:val="0"/>
      <w:sz w:val="21"/>
      <w:szCs w:val="21"/>
      <w14:ligatures w14:val="none"/>
    </w:rPr>
  </w:style>
  <w:style w:type="paragraph" w:styleId="NormalWeb">
    <w:name w:val="Normal (Web)"/>
    <w:basedOn w:val="Normal"/>
    <w:uiPriority w:val="99"/>
    <w:semiHidden/>
    <w:unhideWhenUsed/>
    <w:rsid w:val="005445F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5445F8"/>
    <w:rPr>
      <w:b/>
      <w:bCs/>
    </w:rPr>
  </w:style>
  <w:style w:type="character" w:styleId="Mencinsinresolver">
    <w:name w:val="Unresolved Mention"/>
    <w:basedOn w:val="Fuentedeprrafopredeter"/>
    <w:uiPriority w:val="99"/>
    <w:semiHidden/>
    <w:unhideWhenUsed/>
    <w:rsid w:val="006E26EC"/>
    <w:rPr>
      <w:color w:val="605E5C"/>
      <w:shd w:val="clear" w:color="auto" w:fill="E1DFDD"/>
    </w:rPr>
  </w:style>
  <w:style w:type="character" w:styleId="Nmerodepgina">
    <w:name w:val="page number"/>
    <w:basedOn w:val="Fuentedeprrafopredeter"/>
    <w:uiPriority w:val="99"/>
    <w:unhideWhenUsed/>
    <w:rsid w:val="00717A3C"/>
  </w:style>
  <w:style w:type="paragraph" w:styleId="Descripcin">
    <w:name w:val="caption"/>
    <w:basedOn w:val="Normal"/>
    <w:next w:val="Normal"/>
    <w:uiPriority w:val="35"/>
    <w:unhideWhenUsed/>
    <w:qFormat/>
    <w:rsid w:val="00BC5612"/>
    <w:pPr>
      <w:spacing w:after="200" w:line="240" w:lineRule="auto"/>
    </w:pPr>
    <w:rPr>
      <w:i/>
      <w:iCs/>
      <w:color w:val="44546A" w:themeColor="text2"/>
      <w:sz w:val="18"/>
      <w:szCs w:val="18"/>
    </w:rPr>
  </w:style>
  <w:style w:type="paragraph" w:styleId="Citadestacada">
    <w:name w:val="Intense Quote"/>
    <w:basedOn w:val="Normal"/>
    <w:next w:val="Normal"/>
    <w:link w:val="CitadestacadaCar"/>
    <w:uiPriority w:val="30"/>
    <w:qFormat/>
    <w:rsid w:val="003C141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3C1412"/>
    <w:rPr>
      <w:rFonts w:eastAsiaTheme="minorEastAsia"/>
      <w:i/>
      <w:iCs/>
      <w:color w:val="4472C4" w:themeColor="accent1"/>
      <w:kern w:val="0"/>
      <w:sz w:val="21"/>
      <w:szCs w:val="21"/>
      <w14:ligatures w14:val="none"/>
    </w:rPr>
  </w:style>
  <w:style w:type="character" w:customStyle="1" w:styleId="Ttulo5Car">
    <w:name w:val="Título 5 Car"/>
    <w:basedOn w:val="Fuentedeprrafopredeter"/>
    <w:link w:val="Ttulo5"/>
    <w:uiPriority w:val="9"/>
    <w:rsid w:val="00840074"/>
    <w:rPr>
      <w:rFonts w:asciiTheme="majorHAnsi" w:eastAsiaTheme="majorEastAsia" w:hAnsiTheme="majorHAnsi" w:cstheme="majorBidi"/>
      <w:color w:val="2F5496" w:themeColor="accent1" w:themeShade="BF"/>
      <w:kern w:val="0"/>
      <w:sz w:val="21"/>
      <w:szCs w:val="21"/>
      <w14:ligatures w14:val="none"/>
    </w:rPr>
  </w:style>
  <w:style w:type="paragraph" w:styleId="Revisin">
    <w:name w:val="Revision"/>
    <w:hidden/>
    <w:uiPriority w:val="99"/>
    <w:semiHidden/>
    <w:rsid w:val="008E7334"/>
    <w:pPr>
      <w:spacing w:after="0" w:line="240" w:lineRule="auto"/>
    </w:pPr>
    <w:rPr>
      <w:rFonts w:eastAsiaTheme="minorEastAsia"/>
      <w:kern w:val="0"/>
      <w:sz w:val="21"/>
      <w:szCs w:val="21"/>
      <w14:ligatures w14:val="none"/>
    </w:rPr>
  </w:style>
  <w:style w:type="character" w:styleId="Hipervnculovisitado">
    <w:name w:val="FollowedHyperlink"/>
    <w:basedOn w:val="Fuentedeprrafopredeter"/>
    <w:uiPriority w:val="99"/>
    <w:semiHidden/>
    <w:unhideWhenUsed/>
    <w:rsid w:val="006D76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4997">
      <w:bodyDiv w:val="1"/>
      <w:marLeft w:val="0"/>
      <w:marRight w:val="0"/>
      <w:marTop w:val="0"/>
      <w:marBottom w:val="0"/>
      <w:divBdr>
        <w:top w:val="none" w:sz="0" w:space="0" w:color="auto"/>
        <w:left w:val="none" w:sz="0" w:space="0" w:color="auto"/>
        <w:bottom w:val="none" w:sz="0" w:space="0" w:color="auto"/>
        <w:right w:val="none" w:sz="0" w:space="0" w:color="auto"/>
      </w:divBdr>
      <w:divsChild>
        <w:div w:id="1657805525">
          <w:marLeft w:val="0"/>
          <w:marRight w:val="0"/>
          <w:marTop w:val="0"/>
          <w:marBottom w:val="0"/>
          <w:divBdr>
            <w:top w:val="none" w:sz="0" w:space="0" w:color="auto"/>
            <w:left w:val="none" w:sz="0" w:space="0" w:color="auto"/>
            <w:bottom w:val="none" w:sz="0" w:space="0" w:color="auto"/>
            <w:right w:val="none" w:sz="0" w:space="0" w:color="auto"/>
          </w:divBdr>
          <w:divsChild>
            <w:div w:id="108352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0523">
      <w:bodyDiv w:val="1"/>
      <w:marLeft w:val="0"/>
      <w:marRight w:val="0"/>
      <w:marTop w:val="0"/>
      <w:marBottom w:val="0"/>
      <w:divBdr>
        <w:top w:val="none" w:sz="0" w:space="0" w:color="auto"/>
        <w:left w:val="none" w:sz="0" w:space="0" w:color="auto"/>
        <w:bottom w:val="none" w:sz="0" w:space="0" w:color="auto"/>
        <w:right w:val="none" w:sz="0" w:space="0" w:color="auto"/>
      </w:divBdr>
      <w:divsChild>
        <w:div w:id="501891343">
          <w:marLeft w:val="0"/>
          <w:marRight w:val="0"/>
          <w:marTop w:val="0"/>
          <w:marBottom w:val="0"/>
          <w:divBdr>
            <w:top w:val="none" w:sz="0" w:space="0" w:color="auto"/>
            <w:left w:val="none" w:sz="0" w:space="0" w:color="auto"/>
            <w:bottom w:val="none" w:sz="0" w:space="0" w:color="auto"/>
            <w:right w:val="none" w:sz="0" w:space="0" w:color="auto"/>
          </w:divBdr>
          <w:divsChild>
            <w:div w:id="140556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1657">
      <w:bodyDiv w:val="1"/>
      <w:marLeft w:val="0"/>
      <w:marRight w:val="0"/>
      <w:marTop w:val="0"/>
      <w:marBottom w:val="0"/>
      <w:divBdr>
        <w:top w:val="none" w:sz="0" w:space="0" w:color="auto"/>
        <w:left w:val="none" w:sz="0" w:space="0" w:color="auto"/>
        <w:bottom w:val="none" w:sz="0" w:space="0" w:color="auto"/>
        <w:right w:val="none" w:sz="0" w:space="0" w:color="auto"/>
      </w:divBdr>
      <w:divsChild>
        <w:div w:id="1311598422">
          <w:marLeft w:val="0"/>
          <w:marRight w:val="0"/>
          <w:marTop w:val="0"/>
          <w:marBottom w:val="0"/>
          <w:divBdr>
            <w:top w:val="none" w:sz="0" w:space="0" w:color="auto"/>
            <w:left w:val="none" w:sz="0" w:space="0" w:color="auto"/>
            <w:bottom w:val="none" w:sz="0" w:space="0" w:color="auto"/>
            <w:right w:val="none" w:sz="0" w:space="0" w:color="auto"/>
          </w:divBdr>
          <w:divsChild>
            <w:div w:id="24807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4751">
      <w:bodyDiv w:val="1"/>
      <w:marLeft w:val="0"/>
      <w:marRight w:val="0"/>
      <w:marTop w:val="0"/>
      <w:marBottom w:val="0"/>
      <w:divBdr>
        <w:top w:val="none" w:sz="0" w:space="0" w:color="auto"/>
        <w:left w:val="none" w:sz="0" w:space="0" w:color="auto"/>
        <w:bottom w:val="none" w:sz="0" w:space="0" w:color="auto"/>
        <w:right w:val="none" w:sz="0" w:space="0" w:color="auto"/>
      </w:divBdr>
      <w:divsChild>
        <w:div w:id="601958883">
          <w:marLeft w:val="0"/>
          <w:marRight w:val="0"/>
          <w:marTop w:val="0"/>
          <w:marBottom w:val="0"/>
          <w:divBdr>
            <w:top w:val="none" w:sz="0" w:space="0" w:color="auto"/>
            <w:left w:val="none" w:sz="0" w:space="0" w:color="auto"/>
            <w:bottom w:val="none" w:sz="0" w:space="0" w:color="auto"/>
            <w:right w:val="none" w:sz="0" w:space="0" w:color="auto"/>
          </w:divBdr>
          <w:divsChild>
            <w:div w:id="86555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0281">
      <w:bodyDiv w:val="1"/>
      <w:marLeft w:val="0"/>
      <w:marRight w:val="0"/>
      <w:marTop w:val="0"/>
      <w:marBottom w:val="0"/>
      <w:divBdr>
        <w:top w:val="none" w:sz="0" w:space="0" w:color="auto"/>
        <w:left w:val="none" w:sz="0" w:space="0" w:color="auto"/>
        <w:bottom w:val="none" w:sz="0" w:space="0" w:color="auto"/>
        <w:right w:val="none" w:sz="0" w:space="0" w:color="auto"/>
      </w:divBdr>
    </w:div>
    <w:div w:id="140969118">
      <w:bodyDiv w:val="1"/>
      <w:marLeft w:val="0"/>
      <w:marRight w:val="0"/>
      <w:marTop w:val="0"/>
      <w:marBottom w:val="0"/>
      <w:divBdr>
        <w:top w:val="none" w:sz="0" w:space="0" w:color="auto"/>
        <w:left w:val="none" w:sz="0" w:space="0" w:color="auto"/>
        <w:bottom w:val="none" w:sz="0" w:space="0" w:color="auto"/>
        <w:right w:val="none" w:sz="0" w:space="0" w:color="auto"/>
      </w:divBdr>
    </w:div>
    <w:div w:id="207768562">
      <w:bodyDiv w:val="1"/>
      <w:marLeft w:val="0"/>
      <w:marRight w:val="0"/>
      <w:marTop w:val="0"/>
      <w:marBottom w:val="0"/>
      <w:divBdr>
        <w:top w:val="none" w:sz="0" w:space="0" w:color="auto"/>
        <w:left w:val="none" w:sz="0" w:space="0" w:color="auto"/>
        <w:bottom w:val="none" w:sz="0" w:space="0" w:color="auto"/>
        <w:right w:val="none" w:sz="0" w:space="0" w:color="auto"/>
      </w:divBdr>
      <w:divsChild>
        <w:div w:id="2105878691">
          <w:marLeft w:val="0"/>
          <w:marRight w:val="0"/>
          <w:marTop w:val="0"/>
          <w:marBottom w:val="0"/>
          <w:divBdr>
            <w:top w:val="none" w:sz="0" w:space="0" w:color="auto"/>
            <w:left w:val="none" w:sz="0" w:space="0" w:color="auto"/>
            <w:bottom w:val="none" w:sz="0" w:space="0" w:color="auto"/>
            <w:right w:val="none" w:sz="0" w:space="0" w:color="auto"/>
          </w:divBdr>
          <w:divsChild>
            <w:div w:id="671572452">
              <w:marLeft w:val="0"/>
              <w:marRight w:val="0"/>
              <w:marTop w:val="0"/>
              <w:marBottom w:val="0"/>
              <w:divBdr>
                <w:top w:val="none" w:sz="0" w:space="0" w:color="auto"/>
                <w:left w:val="none" w:sz="0" w:space="0" w:color="auto"/>
                <w:bottom w:val="none" w:sz="0" w:space="0" w:color="auto"/>
                <w:right w:val="none" w:sz="0" w:space="0" w:color="auto"/>
              </w:divBdr>
            </w:div>
            <w:div w:id="77950738">
              <w:marLeft w:val="0"/>
              <w:marRight w:val="0"/>
              <w:marTop w:val="0"/>
              <w:marBottom w:val="0"/>
              <w:divBdr>
                <w:top w:val="none" w:sz="0" w:space="0" w:color="auto"/>
                <w:left w:val="none" w:sz="0" w:space="0" w:color="auto"/>
                <w:bottom w:val="none" w:sz="0" w:space="0" w:color="auto"/>
                <w:right w:val="none" w:sz="0" w:space="0" w:color="auto"/>
              </w:divBdr>
            </w:div>
            <w:div w:id="707461303">
              <w:marLeft w:val="0"/>
              <w:marRight w:val="0"/>
              <w:marTop w:val="0"/>
              <w:marBottom w:val="0"/>
              <w:divBdr>
                <w:top w:val="none" w:sz="0" w:space="0" w:color="auto"/>
                <w:left w:val="none" w:sz="0" w:space="0" w:color="auto"/>
                <w:bottom w:val="none" w:sz="0" w:space="0" w:color="auto"/>
                <w:right w:val="none" w:sz="0" w:space="0" w:color="auto"/>
              </w:divBdr>
            </w:div>
            <w:div w:id="1933469700">
              <w:marLeft w:val="0"/>
              <w:marRight w:val="0"/>
              <w:marTop w:val="0"/>
              <w:marBottom w:val="0"/>
              <w:divBdr>
                <w:top w:val="none" w:sz="0" w:space="0" w:color="auto"/>
                <w:left w:val="none" w:sz="0" w:space="0" w:color="auto"/>
                <w:bottom w:val="none" w:sz="0" w:space="0" w:color="auto"/>
                <w:right w:val="none" w:sz="0" w:space="0" w:color="auto"/>
              </w:divBdr>
            </w:div>
            <w:div w:id="2707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2161">
      <w:bodyDiv w:val="1"/>
      <w:marLeft w:val="0"/>
      <w:marRight w:val="0"/>
      <w:marTop w:val="0"/>
      <w:marBottom w:val="0"/>
      <w:divBdr>
        <w:top w:val="none" w:sz="0" w:space="0" w:color="auto"/>
        <w:left w:val="none" w:sz="0" w:space="0" w:color="auto"/>
        <w:bottom w:val="none" w:sz="0" w:space="0" w:color="auto"/>
        <w:right w:val="none" w:sz="0" w:space="0" w:color="auto"/>
      </w:divBdr>
      <w:divsChild>
        <w:div w:id="314729092">
          <w:marLeft w:val="0"/>
          <w:marRight w:val="0"/>
          <w:marTop w:val="0"/>
          <w:marBottom w:val="0"/>
          <w:divBdr>
            <w:top w:val="none" w:sz="0" w:space="0" w:color="auto"/>
            <w:left w:val="none" w:sz="0" w:space="0" w:color="auto"/>
            <w:bottom w:val="none" w:sz="0" w:space="0" w:color="auto"/>
            <w:right w:val="none" w:sz="0" w:space="0" w:color="auto"/>
          </w:divBdr>
          <w:divsChild>
            <w:div w:id="13656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64292">
      <w:bodyDiv w:val="1"/>
      <w:marLeft w:val="0"/>
      <w:marRight w:val="0"/>
      <w:marTop w:val="0"/>
      <w:marBottom w:val="0"/>
      <w:divBdr>
        <w:top w:val="none" w:sz="0" w:space="0" w:color="auto"/>
        <w:left w:val="none" w:sz="0" w:space="0" w:color="auto"/>
        <w:bottom w:val="none" w:sz="0" w:space="0" w:color="auto"/>
        <w:right w:val="none" w:sz="0" w:space="0" w:color="auto"/>
      </w:divBdr>
      <w:divsChild>
        <w:div w:id="1175001594">
          <w:marLeft w:val="0"/>
          <w:marRight w:val="0"/>
          <w:marTop w:val="0"/>
          <w:marBottom w:val="0"/>
          <w:divBdr>
            <w:top w:val="none" w:sz="0" w:space="0" w:color="auto"/>
            <w:left w:val="none" w:sz="0" w:space="0" w:color="auto"/>
            <w:bottom w:val="none" w:sz="0" w:space="0" w:color="auto"/>
            <w:right w:val="none" w:sz="0" w:space="0" w:color="auto"/>
          </w:divBdr>
          <w:divsChild>
            <w:div w:id="6534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23157">
      <w:bodyDiv w:val="1"/>
      <w:marLeft w:val="0"/>
      <w:marRight w:val="0"/>
      <w:marTop w:val="0"/>
      <w:marBottom w:val="0"/>
      <w:divBdr>
        <w:top w:val="none" w:sz="0" w:space="0" w:color="auto"/>
        <w:left w:val="none" w:sz="0" w:space="0" w:color="auto"/>
        <w:bottom w:val="none" w:sz="0" w:space="0" w:color="auto"/>
        <w:right w:val="none" w:sz="0" w:space="0" w:color="auto"/>
      </w:divBdr>
      <w:divsChild>
        <w:div w:id="1163006210">
          <w:marLeft w:val="0"/>
          <w:marRight w:val="0"/>
          <w:marTop w:val="0"/>
          <w:marBottom w:val="0"/>
          <w:divBdr>
            <w:top w:val="none" w:sz="0" w:space="0" w:color="auto"/>
            <w:left w:val="none" w:sz="0" w:space="0" w:color="auto"/>
            <w:bottom w:val="none" w:sz="0" w:space="0" w:color="auto"/>
            <w:right w:val="none" w:sz="0" w:space="0" w:color="auto"/>
          </w:divBdr>
          <w:divsChild>
            <w:div w:id="72938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3913">
      <w:bodyDiv w:val="1"/>
      <w:marLeft w:val="0"/>
      <w:marRight w:val="0"/>
      <w:marTop w:val="0"/>
      <w:marBottom w:val="0"/>
      <w:divBdr>
        <w:top w:val="none" w:sz="0" w:space="0" w:color="auto"/>
        <w:left w:val="none" w:sz="0" w:space="0" w:color="auto"/>
        <w:bottom w:val="none" w:sz="0" w:space="0" w:color="auto"/>
        <w:right w:val="none" w:sz="0" w:space="0" w:color="auto"/>
      </w:divBdr>
    </w:div>
    <w:div w:id="416287559">
      <w:bodyDiv w:val="1"/>
      <w:marLeft w:val="0"/>
      <w:marRight w:val="0"/>
      <w:marTop w:val="0"/>
      <w:marBottom w:val="0"/>
      <w:divBdr>
        <w:top w:val="none" w:sz="0" w:space="0" w:color="auto"/>
        <w:left w:val="none" w:sz="0" w:space="0" w:color="auto"/>
        <w:bottom w:val="none" w:sz="0" w:space="0" w:color="auto"/>
        <w:right w:val="none" w:sz="0" w:space="0" w:color="auto"/>
      </w:divBdr>
    </w:div>
    <w:div w:id="461077779">
      <w:bodyDiv w:val="1"/>
      <w:marLeft w:val="0"/>
      <w:marRight w:val="0"/>
      <w:marTop w:val="0"/>
      <w:marBottom w:val="0"/>
      <w:divBdr>
        <w:top w:val="none" w:sz="0" w:space="0" w:color="auto"/>
        <w:left w:val="none" w:sz="0" w:space="0" w:color="auto"/>
        <w:bottom w:val="none" w:sz="0" w:space="0" w:color="auto"/>
        <w:right w:val="none" w:sz="0" w:space="0" w:color="auto"/>
      </w:divBdr>
      <w:divsChild>
        <w:div w:id="682054052">
          <w:marLeft w:val="0"/>
          <w:marRight w:val="0"/>
          <w:marTop w:val="0"/>
          <w:marBottom w:val="0"/>
          <w:divBdr>
            <w:top w:val="none" w:sz="0" w:space="0" w:color="auto"/>
            <w:left w:val="none" w:sz="0" w:space="0" w:color="auto"/>
            <w:bottom w:val="none" w:sz="0" w:space="0" w:color="auto"/>
            <w:right w:val="none" w:sz="0" w:space="0" w:color="auto"/>
          </w:divBdr>
          <w:divsChild>
            <w:div w:id="9618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5699">
      <w:bodyDiv w:val="1"/>
      <w:marLeft w:val="0"/>
      <w:marRight w:val="0"/>
      <w:marTop w:val="0"/>
      <w:marBottom w:val="0"/>
      <w:divBdr>
        <w:top w:val="none" w:sz="0" w:space="0" w:color="auto"/>
        <w:left w:val="none" w:sz="0" w:space="0" w:color="auto"/>
        <w:bottom w:val="none" w:sz="0" w:space="0" w:color="auto"/>
        <w:right w:val="none" w:sz="0" w:space="0" w:color="auto"/>
      </w:divBdr>
      <w:divsChild>
        <w:div w:id="422654450">
          <w:marLeft w:val="0"/>
          <w:marRight w:val="0"/>
          <w:marTop w:val="0"/>
          <w:marBottom w:val="0"/>
          <w:divBdr>
            <w:top w:val="none" w:sz="0" w:space="0" w:color="auto"/>
            <w:left w:val="none" w:sz="0" w:space="0" w:color="auto"/>
            <w:bottom w:val="none" w:sz="0" w:space="0" w:color="auto"/>
            <w:right w:val="none" w:sz="0" w:space="0" w:color="auto"/>
          </w:divBdr>
          <w:divsChild>
            <w:div w:id="723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308">
      <w:bodyDiv w:val="1"/>
      <w:marLeft w:val="0"/>
      <w:marRight w:val="0"/>
      <w:marTop w:val="0"/>
      <w:marBottom w:val="0"/>
      <w:divBdr>
        <w:top w:val="none" w:sz="0" w:space="0" w:color="auto"/>
        <w:left w:val="none" w:sz="0" w:space="0" w:color="auto"/>
        <w:bottom w:val="none" w:sz="0" w:space="0" w:color="auto"/>
        <w:right w:val="none" w:sz="0" w:space="0" w:color="auto"/>
      </w:divBdr>
    </w:div>
    <w:div w:id="580917240">
      <w:bodyDiv w:val="1"/>
      <w:marLeft w:val="0"/>
      <w:marRight w:val="0"/>
      <w:marTop w:val="0"/>
      <w:marBottom w:val="0"/>
      <w:divBdr>
        <w:top w:val="none" w:sz="0" w:space="0" w:color="auto"/>
        <w:left w:val="none" w:sz="0" w:space="0" w:color="auto"/>
        <w:bottom w:val="none" w:sz="0" w:space="0" w:color="auto"/>
        <w:right w:val="none" w:sz="0" w:space="0" w:color="auto"/>
      </w:divBdr>
    </w:div>
    <w:div w:id="672805686">
      <w:bodyDiv w:val="1"/>
      <w:marLeft w:val="0"/>
      <w:marRight w:val="0"/>
      <w:marTop w:val="0"/>
      <w:marBottom w:val="0"/>
      <w:divBdr>
        <w:top w:val="none" w:sz="0" w:space="0" w:color="auto"/>
        <w:left w:val="none" w:sz="0" w:space="0" w:color="auto"/>
        <w:bottom w:val="none" w:sz="0" w:space="0" w:color="auto"/>
        <w:right w:val="none" w:sz="0" w:space="0" w:color="auto"/>
      </w:divBdr>
      <w:divsChild>
        <w:div w:id="1110197814">
          <w:marLeft w:val="0"/>
          <w:marRight w:val="0"/>
          <w:marTop w:val="0"/>
          <w:marBottom w:val="0"/>
          <w:divBdr>
            <w:top w:val="none" w:sz="0" w:space="0" w:color="auto"/>
            <w:left w:val="none" w:sz="0" w:space="0" w:color="auto"/>
            <w:bottom w:val="none" w:sz="0" w:space="0" w:color="auto"/>
            <w:right w:val="none" w:sz="0" w:space="0" w:color="auto"/>
          </w:divBdr>
          <w:divsChild>
            <w:div w:id="124696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8196">
      <w:bodyDiv w:val="1"/>
      <w:marLeft w:val="0"/>
      <w:marRight w:val="0"/>
      <w:marTop w:val="0"/>
      <w:marBottom w:val="0"/>
      <w:divBdr>
        <w:top w:val="none" w:sz="0" w:space="0" w:color="auto"/>
        <w:left w:val="none" w:sz="0" w:space="0" w:color="auto"/>
        <w:bottom w:val="none" w:sz="0" w:space="0" w:color="auto"/>
        <w:right w:val="none" w:sz="0" w:space="0" w:color="auto"/>
      </w:divBdr>
    </w:div>
    <w:div w:id="798450704">
      <w:bodyDiv w:val="1"/>
      <w:marLeft w:val="0"/>
      <w:marRight w:val="0"/>
      <w:marTop w:val="0"/>
      <w:marBottom w:val="0"/>
      <w:divBdr>
        <w:top w:val="none" w:sz="0" w:space="0" w:color="auto"/>
        <w:left w:val="none" w:sz="0" w:space="0" w:color="auto"/>
        <w:bottom w:val="none" w:sz="0" w:space="0" w:color="auto"/>
        <w:right w:val="none" w:sz="0" w:space="0" w:color="auto"/>
      </w:divBdr>
      <w:divsChild>
        <w:div w:id="59253173">
          <w:marLeft w:val="0"/>
          <w:marRight w:val="0"/>
          <w:marTop w:val="0"/>
          <w:marBottom w:val="0"/>
          <w:divBdr>
            <w:top w:val="none" w:sz="0" w:space="0" w:color="auto"/>
            <w:left w:val="none" w:sz="0" w:space="0" w:color="auto"/>
            <w:bottom w:val="none" w:sz="0" w:space="0" w:color="auto"/>
            <w:right w:val="none" w:sz="0" w:space="0" w:color="auto"/>
          </w:divBdr>
          <w:divsChild>
            <w:div w:id="52910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8629">
      <w:bodyDiv w:val="1"/>
      <w:marLeft w:val="0"/>
      <w:marRight w:val="0"/>
      <w:marTop w:val="0"/>
      <w:marBottom w:val="0"/>
      <w:divBdr>
        <w:top w:val="none" w:sz="0" w:space="0" w:color="auto"/>
        <w:left w:val="none" w:sz="0" w:space="0" w:color="auto"/>
        <w:bottom w:val="none" w:sz="0" w:space="0" w:color="auto"/>
        <w:right w:val="none" w:sz="0" w:space="0" w:color="auto"/>
      </w:divBdr>
    </w:div>
    <w:div w:id="864442117">
      <w:bodyDiv w:val="1"/>
      <w:marLeft w:val="0"/>
      <w:marRight w:val="0"/>
      <w:marTop w:val="0"/>
      <w:marBottom w:val="0"/>
      <w:divBdr>
        <w:top w:val="none" w:sz="0" w:space="0" w:color="auto"/>
        <w:left w:val="none" w:sz="0" w:space="0" w:color="auto"/>
        <w:bottom w:val="none" w:sz="0" w:space="0" w:color="auto"/>
        <w:right w:val="none" w:sz="0" w:space="0" w:color="auto"/>
      </w:divBdr>
    </w:div>
    <w:div w:id="914320416">
      <w:bodyDiv w:val="1"/>
      <w:marLeft w:val="0"/>
      <w:marRight w:val="0"/>
      <w:marTop w:val="0"/>
      <w:marBottom w:val="0"/>
      <w:divBdr>
        <w:top w:val="none" w:sz="0" w:space="0" w:color="auto"/>
        <w:left w:val="none" w:sz="0" w:space="0" w:color="auto"/>
        <w:bottom w:val="none" w:sz="0" w:space="0" w:color="auto"/>
        <w:right w:val="none" w:sz="0" w:space="0" w:color="auto"/>
      </w:divBdr>
      <w:divsChild>
        <w:div w:id="1071461961">
          <w:marLeft w:val="0"/>
          <w:marRight w:val="0"/>
          <w:marTop w:val="0"/>
          <w:marBottom w:val="0"/>
          <w:divBdr>
            <w:top w:val="none" w:sz="0" w:space="0" w:color="auto"/>
            <w:left w:val="none" w:sz="0" w:space="0" w:color="auto"/>
            <w:bottom w:val="none" w:sz="0" w:space="0" w:color="auto"/>
            <w:right w:val="none" w:sz="0" w:space="0" w:color="auto"/>
          </w:divBdr>
          <w:divsChild>
            <w:div w:id="9995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2500">
      <w:bodyDiv w:val="1"/>
      <w:marLeft w:val="0"/>
      <w:marRight w:val="0"/>
      <w:marTop w:val="0"/>
      <w:marBottom w:val="0"/>
      <w:divBdr>
        <w:top w:val="none" w:sz="0" w:space="0" w:color="auto"/>
        <w:left w:val="none" w:sz="0" w:space="0" w:color="auto"/>
        <w:bottom w:val="none" w:sz="0" w:space="0" w:color="auto"/>
        <w:right w:val="none" w:sz="0" w:space="0" w:color="auto"/>
      </w:divBdr>
      <w:divsChild>
        <w:div w:id="495920031">
          <w:marLeft w:val="0"/>
          <w:marRight w:val="0"/>
          <w:marTop w:val="0"/>
          <w:marBottom w:val="120"/>
          <w:divBdr>
            <w:top w:val="none" w:sz="0" w:space="0" w:color="auto"/>
            <w:left w:val="none" w:sz="0" w:space="0" w:color="auto"/>
            <w:bottom w:val="none" w:sz="0" w:space="0" w:color="auto"/>
            <w:right w:val="none" w:sz="0" w:space="0" w:color="auto"/>
          </w:divBdr>
        </w:div>
        <w:div w:id="294990231">
          <w:marLeft w:val="0"/>
          <w:marRight w:val="0"/>
          <w:marTop w:val="0"/>
          <w:marBottom w:val="0"/>
          <w:divBdr>
            <w:top w:val="none" w:sz="0" w:space="0" w:color="auto"/>
            <w:left w:val="none" w:sz="0" w:space="0" w:color="auto"/>
            <w:bottom w:val="none" w:sz="0" w:space="0" w:color="auto"/>
            <w:right w:val="none" w:sz="0" w:space="0" w:color="auto"/>
          </w:divBdr>
        </w:div>
        <w:div w:id="280888298">
          <w:marLeft w:val="0"/>
          <w:marRight w:val="0"/>
          <w:marTop w:val="0"/>
          <w:marBottom w:val="0"/>
          <w:divBdr>
            <w:top w:val="none" w:sz="0" w:space="0" w:color="auto"/>
            <w:left w:val="none" w:sz="0" w:space="0" w:color="auto"/>
            <w:bottom w:val="none" w:sz="0" w:space="0" w:color="auto"/>
            <w:right w:val="none" w:sz="0" w:space="0" w:color="auto"/>
          </w:divBdr>
        </w:div>
        <w:div w:id="615870711">
          <w:marLeft w:val="0"/>
          <w:marRight w:val="0"/>
          <w:marTop w:val="0"/>
          <w:marBottom w:val="0"/>
          <w:divBdr>
            <w:top w:val="none" w:sz="0" w:space="0" w:color="auto"/>
            <w:left w:val="none" w:sz="0" w:space="0" w:color="auto"/>
            <w:bottom w:val="none" w:sz="0" w:space="0" w:color="auto"/>
            <w:right w:val="none" w:sz="0" w:space="0" w:color="auto"/>
          </w:divBdr>
        </w:div>
        <w:div w:id="1440485226">
          <w:marLeft w:val="0"/>
          <w:marRight w:val="0"/>
          <w:marTop w:val="0"/>
          <w:marBottom w:val="0"/>
          <w:divBdr>
            <w:top w:val="none" w:sz="0" w:space="0" w:color="auto"/>
            <w:left w:val="none" w:sz="0" w:space="0" w:color="auto"/>
            <w:bottom w:val="none" w:sz="0" w:space="0" w:color="auto"/>
            <w:right w:val="none" w:sz="0" w:space="0" w:color="auto"/>
          </w:divBdr>
        </w:div>
        <w:div w:id="1727333285">
          <w:marLeft w:val="0"/>
          <w:marRight w:val="0"/>
          <w:marTop w:val="0"/>
          <w:marBottom w:val="0"/>
          <w:divBdr>
            <w:top w:val="none" w:sz="0" w:space="0" w:color="auto"/>
            <w:left w:val="none" w:sz="0" w:space="0" w:color="auto"/>
            <w:bottom w:val="none" w:sz="0" w:space="0" w:color="auto"/>
            <w:right w:val="none" w:sz="0" w:space="0" w:color="auto"/>
          </w:divBdr>
        </w:div>
        <w:div w:id="1252008290">
          <w:marLeft w:val="0"/>
          <w:marRight w:val="0"/>
          <w:marTop w:val="0"/>
          <w:marBottom w:val="30"/>
          <w:divBdr>
            <w:top w:val="none" w:sz="0" w:space="0" w:color="auto"/>
            <w:left w:val="single" w:sz="12" w:space="2" w:color="0F5CA9"/>
            <w:bottom w:val="none" w:sz="0" w:space="0" w:color="auto"/>
            <w:right w:val="none" w:sz="0" w:space="0" w:color="auto"/>
          </w:divBdr>
          <w:divsChild>
            <w:div w:id="1182158832">
              <w:marLeft w:val="0"/>
              <w:marRight w:val="0"/>
              <w:marTop w:val="0"/>
              <w:marBottom w:val="0"/>
              <w:divBdr>
                <w:top w:val="none" w:sz="0" w:space="0" w:color="auto"/>
                <w:left w:val="none" w:sz="0" w:space="0" w:color="auto"/>
                <w:bottom w:val="none" w:sz="0" w:space="0" w:color="auto"/>
                <w:right w:val="none" w:sz="0" w:space="0" w:color="auto"/>
              </w:divBdr>
              <w:divsChild>
                <w:div w:id="1165776533">
                  <w:marLeft w:val="0"/>
                  <w:marRight w:val="0"/>
                  <w:marTop w:val="0"/>
                  <w:marBottom w:val="0"/>
                  <w:divBdr>
                    <w:top w:val="none" w:sz="0" w:space="0" w:color="auto"/>
                    <w:left w:val="none" w:sz="0" w:space="0" w:color="auto"/>
                    <w:bottom w:val="none" w:sz="0" w:space="0" w:color="auto"/>
                    <w:right w:val="none" w:sz="0" w:space="0" w:color="auto"/>
                  </w:divBdr>
                  <w:divsChild>
                    <w:div w:id="926307195">
                      <w:marLeft w:val="0"/>
                      <w:marRight w:val="0"/>
                      <w:marTop w:val="0"/>
                      <w:marBottom w:val="0"/>
                      <w:divBdr>
                        <w:top w:val="none" w:sz="0" w:space="0" w:color="auto"/>
                        <w:left w:val="single" w:sz="12" w:space="8" w:color="0F5CA9"/>
                        <w:bottom w:val="none" w:sz="0" w:space="0" w:color="auto"/>
                        <w:right w:val="none" w:sz="0" w:space="0" w:color="auto"/>
                      </w:divBdr>
                      <w:divsChild>
                        <w:div w:id="399792381">
                          <w:marLeft w:val="0"/>
                          <w:marRight w:val="0"/>
                          <w:marTop w:val="120"/>
                          <w:marBottom w:val="120"/>
                          <w:divBdr>
                            <w:top w:val="none" w:sz="0" w:space="0" w:color="auto"/>
                            <w:left w:val="none" w:sz="0" w:space="0" w:color="auto"/>
                            <w:bottom w:val="none" w:sz="0" w:space="0" w:color="auto"/>
                            <w:right w:val="none" w:sz="0" w:space="0" w:color="auto"/>
                          </w:divBdr>
                          <w:divsChild>
                            <w:div w:id="1253900846">
                              <w:marLeft w:val="0"/>
                              <w:marRight w:val="0"/>
                              <w:marTop w:val="0"/>
                              <w:marBottom w:val="0"/>
                              <w:divBdr>
                                <w:top w:val="none" w:sz="0" w:space="0" w:color="auto"/>
                                <w:left w:val="none" w:sz="0" w:space="0" w:color="auto"/>
                                <w:bottom w:val="none" w:sz="0" w:space="0" w:color="auto"/>
                                <w:right w:val="none" w:sz="0" w:space="0" w:color="auto"/>
                              </w:divBdr>
                            </w:div>
                          </w:divsChild>
                        </w:div>
                        <w:div w:id="545990300">
                          <w:marLeft w:val="0"/>
                          <w:marRight w:val="0"/>
                          <w:marTop w:val="0"/>
                          <w:marBottom w:val="0"/>
                          <w:divBdr>
                            <w:top w:val="none" w:sz="0" w:space="0" w:color="auto"/>
                            <w:left w:val="none" w:sz="0" w:space="0" w:color="auto"/>
                            <w:bottom w:val="none" w:sz="0" w:space="0" w:color="auto"/>
                            <w:right w:val="none" w:sz="0" w:space="0" w:color="auto"/>
                          </w:divBdr>
                          <w:divsChild>
                            <w:div w:id="1446118945">
                              <w:marLeft w:val="240"/>
                              <w:marRight w:val="240"/>
                              <w:marTop w:val="240"/>
                              <w:marBottom w:val="240"/>
                              <w:divBdr>
                                <w:top w:val="single" w:sz="12" w:space="6" w:color="236122"/>
                                <w:left w:val="single" w:sz="12" w:space="12" w:color="236122"/>
                                <w:bottom w:val="single" w:sz="12" w:space="6" w:color="236122"/>
                                <w:right w:val="single" w:sz="12" w:space="12" w:color="236122"/>
                              </w:divBdr>
                              <w:divsChild>
                                <w:div w:id="21712283">
                                  <w:marLeft w:val="240"/>
                                  <w:marRight w:val="240"/>
                                  <w:marTop w:val="240"/>
                                  <w:marBottom w:val="240"/>
                                  <w:divBdr>
                                    <w:top w:val="none" w:sz="0" w:space="0" w:color="auto"/>
                                    <w:left w:val="none" w:sz="0" w:space="0" w:color="auto"/>
                                    <w:bottom w:val="none" w:sz="0" w:space="0" w:color="auto"/>
                                    <w:right w:val="none" w:sz="0" w:space="0" w:color="auto"/>
                                  </w:divBdr>
                                </w:div>
                                <w:div w:id="704452388">
                                  <w:marLeft w:val="240"/>
                                  <w:marRight w:val="240"/>
                                  <w:marTop w:val="240"/>
                                  <w:marBottom w:val="240"/>
                                  <w:divBdr>
                                    <w:top w:val="none" w:sz="0" w:space="0" w:color="auto"/>
                                    <w:left w:val="none" w:sz="0" w:space="0" w:color="auto"/>
                                    <w:bottom w:val="none" w:sz="0" w:space="0" w:color="auto"/>
                                    <w:right w:val="none" w:sz="0" w:space="0" w:color="auto"/>
                                  </w:divBdr>
                                  <w:divsChild>
                                    <w:div w:id="141046485">
                                      <w:marLeft w:val="0"/>
                                      <w:marRight w:val="0"/>
                                      <w:marTop w:val="0"/>
                                      <w:marBottom w:val="0"/>
                                      <w:divBdr>
                                        <w:top w:val="none" w:sz="0" w:space="0" w:color="auto"/>
                                        <w:left w:val="none" w:sz="0" w:space="0" w:color="auto"/>
                                        <w:bottom w:val="none" w:sz="0" w:space="0" w:color="auto"/>
                                        <w:right w:val="none" w:sz="0" w:space="0" w:color="auto"/>
                                      </w:divBdr>
                                      <w:divsChild>
                                        <w:div w:id="437218508">
                                          <w:marLeft w:val="0"/>
                                          <w:marRight w:val="0"/>
                                          <w:marTop w:val="0"/>
                                          <w:marBottom w:val="0"/>
                                          <w:divBdr>
                                            <w:top w:val="none" w:sz="0" w:space="0" w:color="auto"/>
                                            <w:left w:val="none" w:sz="0" w:space="0" w:color="auto"/>
                                            <w:bottom w:val="none" w:sz="0" w:space="0" w:color="auto"/>
                                            <w:right w:val="none" w:sz="0" w:space="0" w:color="auto"/>
                                          </w:divBdr>
                                          <w:divsChild>
                                            <w:div w:id="1423188651">
                                              <w:marLeft w:val="150"/>
                                              <w:marRight w:val="0"/>
                                              <w:marTop w:val="0"/>
                                              <w:marBottom w:val="0"/>
                                              <w:divBdr>
                                                <w:top w:val="none" w:sz="0" w:space="0" w:color="auto"/>
                                                <w:left w:val="none" w:sz="0" w:space="0" w:color="auto"/>
                                                <w:bottom w:val="none" w:sz="0" w:space="0" w:color="auto"/>
                                                <w:right w:val="none" w:sz="0" w:space="0" w:color="auto"/>
                                              </w:divBdr>
                                              <w:divsChild>
                                                <w:div w:id="1244102095">
                                                  <w:marLeft w:val="0"/>
                                                  <w:marRight w:val="0"/>
                                                  <w:marTop w:val="100"/>
                                                  <w:marBottom w:val="100"/>
                                                  <w:divBdr>
                                                    <w:top w:val="none" w:sz="0" w:space="0" w:color="auto"/>
                                                    <w:left w:val="none" w:sz="0" w:space="0" w:color="auto"/>
                                                    <w:bottom w:val="none" w:sz="0" w:space="0" w:color="auto"/>
                                                    <w:right w:val="none" w:sz="0" w:space="0" w:color="auto"/>
                                                  </w:divBdr>
                                                </w:div>
                                                <w:div w:id="78481106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304976">
                          <w:marLeft w:val="0"/>
                          <w:marRight w:val="0"/>
                          <w:marTop w:val="0"/>
                          <w:marBottom w:val="0"/>
                          <w:divBdr>
                            <w:top w:val="none" w:sz="0" w:space="0" w:color="auto"/>
                            <w:left w:val="none" w:sz="0" w:space="0" w:color="auto"/>
                            <w:bottom w:val="none" w:sz="0" w:space="0" w:color="auto"/>
                            <w:right w:val="none" w:sz="0" w:space="0" w:color="auto"/>
                          </w:divBdr>
                          <w:divsChild>
                            <w:div w:id="2060742734">
                              <w:marLeft w:val="0"/>
                              <w:marRight w:val="0"/>
                              <w:marTop w:val="0"/>
                              <w:marBottom w:val="0"/>
                              <w:divBdr>
                                <w:top w:val="none" w:sz="0" w:space="0" w:color="auto"/>
                                <w:left w:val="none" w:sz="0" w:space="0" w:color="auto"/>
                                <w:bottom w:val="none" w:sz="0" w:space="0" w:color="auto"/>
                                <w:right w:val="none" w:sz="0" w:space="0" w:color="auto"/>
                              </w:divBdr>
                              <w:divsChild>
                                <w:div w:id="32559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9877170">
      <w:bodyDiv w:val="1"/>
      <w:marLeft w:val="0"/>
      <w:marRight w:val="0"/>
      <w:marTop w:val="0"/>
      <w:marBottom w:val="0"/>
      <w:divBdr>
        <w:top w:val="none" w:sz="0" w:space="0" w:color="auto"/>
        <w:left w:val="none" w:sz="0" w:space="0" w:color="auto"/>
        <w:bottom w:val="none" w:sz="0" w:space="0" w:color="auto"/>
        <w:right w:val="none" w:sz="0" w:space="0" w:color="auto"/>
      </w:divBdr>
    </w:div>
    <w:div w:id="947390256">
      <w:bodyDiv w:val="1"/>
      <w:marLeft w:val="0"/>
      <w:marRight w:val="0"/>
      <w:marTop w:val="0"/>
      <w:marBottom w:val="0"/>
      <w:divBdr>
        <w:top w:val="none" w:sz="0" w:space="0" w:color="auto"/>
        <w:left w:val="none" w:sz="0" w:space="0" w:color="auto"/>
        <w:bottom w:val="none" w:sz="0" w:space="0" w:color="auto"/>
        <w:right w:val="none" w:sz="0" w:space="0" w:color="auto"/>
      </w:divBdr>
      <w:divsChild>
        <w:div w:id="659626481">
          <w:marLeft w:val="0"/>
          <w:marRight w:val="0"/>
          <w:marTop w:val="0"/>
          <w:marBottom w:val="0"/>
          <w:divBdr>
            <w:top w:val="none" w:sz="0" w:space="0" w:color="auto"/>
            <w:left w:val="none" w:sz="0" w:space="0" w:color="auto"/>
            <w:bottom w:val="none" w:sz="0" w:space="0" w:color="auto"/>
            <w:right w:val="none" w:sz="0" w:space="0" w:color="auto"/>
          </w:divBdr>
          <w:divsChild>
            <w:div w:id="1183087142">
              <w:marLeft w:val="0"/>
              <w:marRight w:val="0"/>
              <w:marTop w:val="0"/>
              <w:marBottom w:val="0"/>
              <w:divBdr>
                <w:top w:val="none" w:sz="0" w:space="0" w:color="auto"/>
                <w:left w:val="none" w:sz="0" w:space="0" w:color="auto"/>
                <w:bottom w:val="none" w:sz="0" w:space="0" w:color="auto"/>
                <w:right w:val="none" w:sz="0" w:space="0" w:color="auto"/>
              </w:divBdr>
            </w:div>
            <w:div w:id="751851704">
              <w:marLeft w:val="0"/>
              <w:marRight w:val="0"/>
              <w:marTop w:val="0"/>
              <w:marBottom w:val="0"/>
              <w:divBdr>
                <w:top w:val="none" w:sz="0" w:space="0" w:color="auto"/>
                <w:left w:val="none" w:sz="0" w:space="0" w:color="auto"/>
                <w:bottom w:val="none" w:sz="0" w:space="0" w:color="auto"/>
                <w:right w:val="none" w:sz="0" w:space="0" w:color="auto"/>
              </w:divBdr>
            </w:div>
            <w:div w:id="48300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757831">
      <w:bodyDiv w:val="1"/>
      <w:marLeft w:val="0"/>
      <w:marRight w:val="0"/>
      <w:marTop w:val="0"/>
      <w:marBottom w:val="0"/>
      <w:divBdr>
        <w:top w:val="none" w:sz="0" w:space="0" w:color="auto"/>
        <w:left w:val="none" w:sz="0" w:space="0" w:color="auto"/>
        <w:bottom w:val="none" w:sz="0" w:space="0" w:color="auto"/>
        <w:right w:val="none" w:sz="0" w:space="0" w:color="auto"/>
      </w:divBdr>
      <w:divsChild>
        <w:div w:id="1397387887">
          <w:marLeft w:val="0"/>
          <w:marRight w:val="0"/>
          <w:marTop w:val="0"/>
          <w:marBottom w:val="0"/>
          <w:divBdr>
            <w:top w:val="none" w:sz="0" w:space="0" w:color="auto"/>
            <w:left w:val="none" w:sz="0" w:space="0" w:color="auto"/>
            <w:bottom w:val="none" w:sz="0" w:space="0" w:color="auto"/>
            <w:right w:val="none" w:sz="0" w:space="0" w:color="auto"/>
          </w:divBdr>
          <w:divsChild>
            <w:div w:id="178461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482">
      <w:bodyDiv w:val="1"/>
      <w:marLeft w:val="0"/>
      <w:marRight w:val="0"/>
      <w:marTop w:val="0"/>
      <w:marBottom w:val="0"/>
      <w:divBdr>
        <w:top w:val="none" w:sz="0" w:space="0" w:color="auto"/>
        <w:left w:val="none" w:sz="0" w:space="0" w:color="auto"/>
        <w:bottom w:val="none" w:sz="0" w:space="0" w:color="auto"/>
        <w:right w:val="none" w:sz="0" w:space="0" w:color="auto"/>
      </w:divBdr>
    </w:div>
    <w:div w:id="981236003">
      <w:bodyDiv w:val="1"/>
      <w:marLeft w:val="0"/>
      <w:marRight w:val="0"/>
      <w:marTop w:val="0"/>
      <w:marBottom w:val="0"/>
      <w:divBdr>
        <w:top w:val="none" w:sz="0" w:space="0" w:color="auto"/>
        <w:left w:val="none" w:sz="0" w:space="0" w:color="auto"/>
        <w:bottom w:val="none" w:sz="0" w:space="0" w:color="auto"/>
        <w:right w:val="none" w:sz="0" w:space="0" w:color="auto"/>
      </w:divBdr>
    </w:div>
    <w:div w:id="985627031">
      <w:bodyDiv w:val="1"/>
      <w:marLeft w:val="0"/>
      <w:marRight w:val="0"/>
      <w:marTop w:val="0"/>
      <w:marBottom w:val="0"/>
      <w:divBdr>
        <w:top w:val="none" w:sz="0" w:space="0" w:color="auto"/>
        <w:left w:val="none" w:sz="0" w:space="0" w:color="auto"/>
        <w:bottom w:val="none" w:sz="0" w:space="0" w:color="auto"/>
        <w:right w:val="none" w:sz="0" w:space="0" w:color="auto"/>
      </w:divBdr>
      <w:divsChild>
        <w:div w:id="1998655420">
          <w:marLeft w:val="0"/>
          <w:marRight w:val="0"/>
          <w:marTop w:val="0"/>
          <w:marBottom w:val="0"/>
          <w:divBdr>
            <w:top w:val="none" w:sz="0" w:space="0" w:color="auto"/>
            <w:left w:val="none" w:sz="0" w:space="0" w:color="auto"/>
            <w:bottom w:val="none" w:sz="0" w:space="0" w:color="auto"/>
            <w:right w:val="none" w:sz="0" w:space="0" w:color="auto"/>
          </w:divBdr>
          <w:divsChild>
            <w:div w:id="59849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968490">
      <w:bodyDiv w:val="1"/>
      <w:marLeft w:val="0"/>
      <w:marRight w:val="0"/>
      <w:marTop w:val="0"/>
      <w:marBottom w:val="0"/>
      <w:divBdr>
        <w:top w:val="none" w:sz="0" w:space="0" w:color="auto"/>
        <w:left w:val="none" w:sz="0" w:space="0" w:color="auto"/>
        <w:bottom w:val="none" w:sz="0" w:space="0" w:color="auto"/>
        <w:right w:val="none" w:sz="0" w:space="0" w:color="auto"/>
      </w:divBdr>
    </w:div>
    <w:div w:id="1025787695">
      <w:bodyDiv w:val="1"/>
      <w:marLeft w:val="0"/>
      <w:marRight w:val="0"/>
      <w:marTop w:val="0"/>
      <w:marBottom w:val="0"/>
      <w:divBdr>
        <w:top w:val="none" w:sz="0" w:space="0" w:color="auto"/>
        <w:left w:val="none" w:sz="0" w:space="0" w:color="auto"/>
        <w:bottom w:val="none" w:sz="0" w:space="0" w:color="auto"/>
        <w:right w:val="none" w:sz="0" w:space="0" w:color="auto"/>
      </w:divBdr>
      <w:divsChild>
        <w:div w:id="183633004">
          <w:marLeft w:val="0"/>
          <w:marRight w:val="0"/>
          <w:marTop w:val="0"/>
          <w:marBottom w:val="0"/>
          <w:divBdr>
            <w:top w:val="none" w:sz="0" w:space="0" w:color="auto"/>
            <w:left w:val="none" w:sz="0" w:space="0" w:color="auto"/>
            <w:bottom w:val="none" w:sz="0" w:space="0" w:color="auto"/>
            <w:right w:val="none" w:sz="0" w:space="0" w:color="auto"/>
          </w:divBdr>
          <w:divsChild>
            <w:div w:id="21276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11758">
      <w:bodyDiv w:val="1"/>
      <w:marLeft w:val="0"/>
      <w:marRight w:val="0"/>
      <w:marTop w:val="0"/>
      <w:marBottom w:val="0"/>
      <w:divBdr>
        <w:top w:val="none" w:sz="0" w:space="0" w:color="auto"/>
        <w:left w:val="none" w:sz="0" w:space="0" w:color="auto"/>
        <w:bottom w:val="none" w:sz="0" w:space="0" w:color="auto"/>
        <w:right w:val="none" w:sz="0" w:space="0" w:color="auto"/>
      </w:divBdr>
      <w:divsChild>
        <w:div w:id="1477802071">
          <w:marLeft w:val="0"/>
          <w:marRight w:val="0"/>
          <w:marTop w:val="0"/>
          <w:marBottom w:val="0"/>
          <w:divBdr>
            <w:top w:val="none" w:sz="0" w:space="0" w:color="auto"/>
            <w:left w:val="none" w:sz="0" w:space="0" w:color="auto"/>
            <w:bottom w:val="none" w:sz="0" w:space="0" w:color="auto"/>
            <w:right w:val="none" w:sz="0" w:space="0" w:color="auto"/>
          </w:divBdr>
          <w:divsChild>
            <w:div w:id="14218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28606">
      <w:bodyDiv w:val="1"/>
      <w:marLeft w:val="0"/>
      <w:marRight w:val="0"/>
      <w:marTop w:val="0"/>
      <w:marBottom w:val="0"/>
      <w:divBdr>
        <w:top w:val="none" w:sz="0" w:space="0" w:color="auto"/>
        <w:left w:val="none" w:sz="0" w:space="0" w:color="auto"/>
        <w:bottom w:val="none" w:sz="0" w:space="0" w:color="auto"/>
        <w:right w:val="none" w:sz="0" w:space="0" w:color="auto"/>
      </w:divBdr>
      <w:divsChild>
        <w:div w:id="1552614873">
          <w:marLeft w:val="0"/>
          <w:marRight w:val="0"/>
          <w:marTop w:val="0"/>
          <w:marBottom w:val="0"/>
          <w:divBdr>
            <w:top w:val="none" w:sz="0" w:space="0" w:color="auto"/>
            <w:left w:val="none" w:sz="0" w:space="0" w:color="auto"/>
            <w:bottom w:val="none" w:sz="0" w:space="0" w:color="auto"/>
            <w:right w:val="none" w:sz="0" w:space="0" w:color="auto"/>
          </w:divBdr>
          <w:divsChild>
            <w:div w:id="9943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617">
      <w:bodyDiv w:val="1"/>
      <w:marLeft w:val="0"/>
      <w:marRight w:val="0"/>
      <w:marTop w:val="0"/>
      <w:marBottom w:val="0"/>
      <w:divBdr>
        <w:top w:val="none" w:sz="0" w:space="0" w:color="auto"/>
        <w:left w:val="none" w:sz="0" w:space="0" w:color="auto"/>
        <w:bottom w:val="none" w:sz="0" w:space="0" w:color="auto"/>
        <w:right w:val="none" w:sz="0" w:space="0" w:color="auto"/>
      </w:divBdr>
      <w:divsChild>
        <w:div w:id="477764595">
          <w:marLeft w:val="0"/>
          <w:marRight w:val="0"/>
          <w:marTop w:val="0"/>
          <w:marBottom w:val="0"/>
          <w:divBdr>
            <w:top w:val="none" w:sz="0" w:space="0" w:color="auto"/>
            <w:left w:val="none" w:sz="0" w:space="0" w:color="auto"/>
            <w:bottom w:val="none" w:sz="0" w:space="0" w:color="auto"/>
            <w:right w:val="none" w:sz="0" w:space="0" w:color="auto"/>
          </w:divBdr>
          <w:divsChild>
            <w:div w:id="487094709">
              <w:marLeft w:val="0"/>
              <w:marRight w:val="0"/>
              <w:marTop w:val="0"/>
              <w:marBottom w:val="0"/>
              <w:divBdr>
                <w:top w:val="none" w:sz="0" w:space="0" w:color="auto"/>
                <w:left w:val="none" w:sz="0" w:space="0" w:color="auto"/>
                <w:bottom w:val="none" w:sz="0" w:space="0" w:color="auto"/>
                <w:right w:val="none" w:sz="0" w:space="0" w:color="auto"/>
              </w:divBdr>
            </w:div>
            <w:div w:id="1116212267">
              <w:marLeft w:val="0"/>
              <w:marRight w:val="0"/>
              <w:marTop w:val="0"/>
              <w:marBottom w:val="0"/>
              <w:divBdr>
                <w:top w:val="none" w:sz="0" w:space="0" w:color="auto"/>
                <w:left w:val="none" w:sz="0" w:space="0" w:color="auto"/>
                <w:bottom w:val="none" w:sz="0" w:space="0" w:color="auto"/>
                <w:right w:val="none" w:sz="0" w:space="0" w:color="auto"/>
              </w:divBdr>
            </w:div>
            <w:div w:id="181367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83549">
      <w:bodyDiv w:val="1"/>
      <w:marLeft w:val="0"/>
      <w:marRight w:val="0"/>
      <w:marTop w:val="0"/>
      <w:marBottom w:val="0"/>
      <w:divBdr>
        <w:top w:val="none" w:sz="0" w:space="0" w:color="auto"/>
        <w:left w:val="none" w:sz="0" w:space="0" w:color="auto"/>
        <w:bottom w:val="none" w:sz="0" w:space="0" w:color="auto"/>
        <w:right w:val="none" w:sz="0" w:space="0" w:color="auto"/>
      </w:divBdr>
      <w:divsChild>
        <w:div w:id="1452631830">
          <w:marLeft w:val="0"/>
          <w:marRight w:val="0"/>
          <w:marTop w:val="0"/>
          <w:marBottom w:val="0"/>
          <w:divBdr>
            <w:top w:val="none" w:sz="0" w:space="0" w:color="auto"/>
            <w:left w:val="none" w:sz="0" w:space="0" w:color="auto"/>
            <w:bottom w:val="none" w:sz="0" w:space="0" w:color="auto"/>
            <w:right w:val="none" w:sz="0" w:space="0" w:color="auto"/>
          </w:divBdr>
          <w:divsChild>
            <w:div w:id="53570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10874">
      <w:bodyDiv w:val="1"/>
      <w:marLeft w:val="0"/>
      <w:marRight w:val="0"/>
      <w:marTop w:val="0"/>
      <w:marBottom w:val="0"/>
      <w:divBdr>
        <w:top w:val="none" w:sz="0" w:space="0" w:color="auto"/>
        <w:left w:val="none" w:sz="0" w:space="0" w:color="auto"/>
        <w:bottom w:val="none" w:sz="0" w:space="0" w:color="auto"/>
        <w:right w:val="none" w:sz="0" w:space="0" w:color="auto"/>
      </w:divBdr>
      <w:divsChild>
        <w:div w:id="291519394">
          <w:marLeft w:val="0"/>
          <w:marRight w:val="0"/>
          <w:marTop w:val="0"/>
          <w:marBottom w:val="0"/>
          <w:divBdr>
            <w:top w:val="none" w:sz="0" w:space="0" w:color="auto"/>
            <w:left w:val="none" w:sz="0" w:space="0" w:color="auto"/>
            <w:bottom w:val="none" w:sz="0" w:space="0" w:color="auto"/>
            <w:right w:val="none" w:sz="0" w:space="0" w:color="auto"/>
          </w:divBdr>
          <w:divsChild>
            <w:div w:id="100227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7139">
      <w:bodyDiv w:val="1"/>
      <w:marLeft w:val="0"/>
      <w:marRight w:val="0"/>
      <w:marTop w:val="0"/>
      <w:marBottom w:val="0"/>
      <w:divBdr>
        <w:top w:val="none" w:sz="0" w:space="0" w:color="auto"/>
        <w:left w:val="none" w:sz="0" w:space="0" w:color="auto"/>
        <w:bottom w:val="none" w:sz="0" w:space="0" w:color="auto"/>
        <w:right w:val="none" w:sz="0" w:space="0" w:color="auto"/>
      </w:divBdr>
      <w:divsChild>
        <w:div w:id="1936865516">
          <w:marLeft w:val="0"/>
          <w:marRight w:val="0"/>
          <w:marTop w:val="0"/>
          <w:marBottom w:val="0"/>
          <w:divBdr>
            <w:top w:val="none" w:sz="0" w:space="0" w:color="auto"/>
            <w:left w:val="none" w:sz="0" w:space="0" w:color="auto"/>
            <w:bottom w:val="none" w:sz="0" w:space="0" w:color="auto"/>
            <w:right w:val="none" w:sz="0" w:space="0" w:color="auto"/>
          </w:divBdr>
          <w:divsChild>
            <w:div w:id="117958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69308">
      <w:bodyDiv w:val="1"/>
      <w:marLeft w:val="0"/>
      <w:marRight w:val="0"/>
      <w:marTop w:val="0"/>
      <w:marBottom w:val="0"/>
      <w:divBdr>
        <w:top w:val="none" w:sz="0" w:space="0" w:color="auto"/>
        <w:left w:val="none" w:sz="0" w:space="0" w:color="auto"/>
        <w:bottom w:val="none" w:sz="0" w:space="0" w:color="auto"/>
        <w:right w:val="none" w:sz="0" w:space="0" w:color="auto"/>
      </w:divBdr>
      <w:divsChild>
        <w:div w:id="2020231429">
          <w:marLeft w:val="0"/>
          <w:marRight w:val="0"/>
          <w:marTop w:val="0"/>
          <w:marBottom w:val="0"/>
          <w:divBdr>
            <w:top w:val="none" w:sz="0" w:space="0" w:color="auto"/>
            <w:left w:val="none" w:sz="0" w:space="0" w:color="auto"/>
            <w:bottom w:val="none" w:sz="0" w:space="0" w:color="auto"/>
            <w:right w:val="none" w:sz="0" w:space="0" w:color="auto"/>
          </w:divBdr>
          <w:divsChild>
            <w:div w:id="56422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13345">
      <w:bodyDiv w:val="1"/>
      <w:marLeft w:val="0"/>
      <w:marRight w:val="0"/>
      <w:marTop w:val="0"/>
      <w:marBottom w:val="0"/>
      <w:divBdr>
        <w:top w:val="none" w:sz="0" w:space="0" w:color="auto"/>
        <w:left w:val="none" w:sz="0" w:space="0" w:color="auto"/>
        <w:bottom w:val="none" w:sz="0" w:space="0" w:color="auto"/>
        <w:right w:val="none" w:sz="0" w:space="0" w:color="auto"/>
      </w:divBdr>
      <w:divsChild>
        <w:div w:id="1425884584">
          <w:marLeft w:val="0"/>
          <w:marRight w:val="0"/>
          <w:marTop w:val="0"/>
          <w:marBottom w:val="0"/>
          <w:divBdr>
            <w:top w:val="none" w:sz="0" w:space="0" w:color="auto"/>
            <w:left w:val="none" w:sz="0" w:space="0" w:color="auto"/>
            <w:bottom w:val="none" w:sz="0" w:space="0" w:color="auto"/>
            <w:right w:val="none" w:sz="0" w:space="0" w:color="auto"/>
          </w:divBdr>
          <w:divsChild>
            <w:div w:id="193778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09924">
      <w:bodyDiv w:val="1"/>
      <w:marLeft w:val="0"/>
      <w:marRight w:val="0"/>
      <w:marTop w:val="0"/>
      <w:marBottom w:val="0"/>
      <w:divBdr>
        <w:top w:val="none" w:sz="0" w:space="0" w:color="auto"/>
        <w:left w:val="none" w:sz="0" w:space="0" w:color="auto"/>
        <w:bottom w:val="none" w:sz="0" w:space="0" w:color="auto"/>
        <w:right w:val="none" w:sz="0" w:space="0" w:color="auto"/>
      </w:divBdr>
      <w:divsChild>
        <w:div w:id="125779945">
          <w:marLeft w:val="0"/>
          <w:marRight w:val="0"/>
          <w:marTop w:val="0"/>
          <w:marBottom w:val="0"/>
          <w:divBdr>
            <w:top w:val="none" w:sz="0" w:space="0" w:color="auto"/>
            <w:left w:val="none" w:sz="0" w:space="0" w:color="auto"/>
            <w:bottom w:val="none" w:sz="0" w:space="0" w:color="auto"/>
            <w:right w:val="none" w:sz="0" w:space="0" w:color="auto"/>
          </w:divBdr>
          <w:divsChild>
            <w:div w:id="169326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64177">
      <w:bodyDiv w:val="1"/>
      <w:marLeft w:val="0"/>
      <w:marRight w:val="0"/>
      <w:marTop w:val="0"/>
      <w:marBottom w:val="0"/>
      <w:divBdr>
        <w:top w:val="none" w:sz="0" w:space="0" w:color="auto"/>
        <w:left w:val="none" w:sz="0" w:space="0" w:color="auto"/>
        <w:bottom w:val="none" w:sz="0" w:space="0" w:color="auto"/>
        <w:right w:val="none" w:sz="0" w:space="0" w:color="auto"/>
      </w:divBdr>
      <w:divsChild>
        <w:div w:id="332268570">
          <w:marLeft w:val="0"/>
          <w:marRight w:val="0"/>
          <w:marTop w:val="0"/>
          <w:marBottom w:val="0"/>
          <w:divBdr>
            <w:top w:val="none" w:sz="0" w:space="0" w:color="auto"/>
            <w:left w:val="none" w:sz="0" w:space="0" w:color="auto"/>
            <w:bottom w:val="none" w:sz="0" w:space="0" w:color="auto"/>
            <w:right w:val="none" w:sz="0" w:space="0" w:color="auto"/>
          </w:divBdr>
          <w:divsChild>
            <w:div w:id="11928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53760">
      <w:bodyDiv w:val="1"/>
      <w:marLeft w:val="0"/>
      <w:marRight w:val="0"/>
      <w:marTop w:val="0"/>
      <w:marBottom w:val="0"/>
      <w:divBdr>
        <w:top w:val="none" w:sz="0" w:space="0" w:color="auto"/>
        <w:left w:val="none" w:sz="0" w:space="0" w:color="auto"/>
        <w:bottom w:val="none" w:sz="0" w:space="0" w:color="auto"/>
        <w:right w:val="none" w:sz="0" w:space="0" w:color="auto"/>
      </w:divBdr>
    </w:div>
    <w:div w:id="1718894026">
      <w:bodyDiv w:val="1"/>
      <w:marLeft w:val="0"/>
      <w:marRight w:val="0"/>
      <w:marTop w:val="0"/>
      <w:marBottom w:val="0"/>
      <w:divBdr>
        <w:top w:val="none" w:sz="0" w:space="0" w:color="auto"/>
        <w:left w:val="none" w:sz="0" w:space="0" w:color="auto"/>
        <w:bottom w:val="none" w:sz="0" w:space="0" w:color="auto"/>
        <w:right w:val="none" w:sz="0" w:space="0" w:color="auto"/>
      </w:divBdr>
    </w:div>
    <w:div w:id="1732846976">
      <w:bodyDiv w:val="1"/>
      <w:marLeft w:val="0"/>
      <w:marRight w:val="0"/>
      <w:marTop w:val="0"/>
      <w:marBottom w:val="0"/>
      <w:divBdr>
        <w:top w:val="none" w:sz="0" w:space="0" w:color="auto"/>
        <w:left w:val="none" w:sz="0" w:space="0" w:color="auto"/>
        <w:bottom w:val="none" w:sz="0" w:space="0" w:color="auto"/>
        <w:right w:val="none" w:sz="0" w:space="0" w:color="auto"/>
      </w:divBdr>
      <w:divsChild>
        <w:div w:id="1587761384">
          <w:marLeft w:val="0"/>
          <w:marRight w:val="0"/>
          <w:marTop w:val="0"/>
          <w:marBottom w:val="0"/>
          <w:divBdr>
            <w:top w:val="none" w:sz="0" w:space="0" w:color="auto"/>
            <w:left w:val="none" w:sz="0" w:space="0" w:color="auto"/>
            <w:bottom w:val="none" w:sz="0" w:space="0" w:color="auto"/>
            <w:right w:val="none" w:sz="0" w:space="0" w:color="auto"/>
          </w:divBdr>
          <w:divsChild>
            <w:div w:id="190960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08448">
      <w:bodyDiv w:val="1"/>
      <w:marLeft w:val="0"/>
      <w:marRight w:val="0"/>
      <w:marTop w:val="0"/>
      <w:marBottom w:val="0"/>
      <w:divBdr>
        <w:top w:val="none" w:sz="0" w:space="0" w:color="auto"/>
        <w:left w:val="none" w:sz="0" w:space="0" w:color="auto"/>
        <w:bottom w:val="none" w:sz="0" w:space="0" w:color="auto"/>
        <w:right w:val="none" w:sz="0" w:space="0" w:color="auto"/>
      </w:divBdr>
      <w:divsChild>
        <w:div w:id="188377475">
          <w:marLeft w:val="0"/>
          <w:marRight w:val="0"/>
          <w:marTop w:val="0"/>
          <w:marBottom w:val="0"/>
          <w:divBdr>
            <w:top w:val="none" w:sz="0" w:space="0" w:color="auto"/>
            <w:left w:val="none" w:sz="0" w:space="0" w:color="auto"/>
            <w:bottom w:val="none" w:sz="0" w:space="0" w:color="auto"/>
            <w:right w:val="none" w:sz="0" w:space="0" w:color="auto"/>
          </w:divBdr>
          <w:divsChild>
            <w:div w:id="140040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07623">
      <w:bodyDiv w:val="1"/>
      <w:marLeft w:val="0"/>
      <w:marRight w:val="0"/>
      <w:marTop w:val="0"/>
      <w:marBottom w:val="0"/>
      <w:divBdr>
        <w:top w:val="none" w:sz="0" w:space="0" w:color="auto"/>
        <w:left w:val="none" w:sz="0" w:space="0" w:color="auto"/>
        <w:bottom w:val="none" w:sz="0" w:space="0" w:color="auto"/>
        <w:right w:val="none" w:sz="0" w:space="0" w:color="auto"/>
      </w:divBdr>
      <w:divsChild>
        <w:div w:id="1258563169">
          <w:marLeft w:val="0"/>
          <w:marRight w:val="0"/>
          <w:marTop w:val="0"/>
          <w:marBottom w:val="0"/>
          <w:divBdr>
            <w:top w:val="none" w:sz="0" w:space="0" w:color="auto"/>
            <w:left w:val="none" w:sz="0" w:space="0" w:color="auto"/>
            <w:bottom w:val="none" w:sz="0" w:space="0" w:color="auto"/>
            <w:right w:val="none" w:sz="0" w:space="0" w:color="auto"/>
          </w:divBdr>
          <w:divsChild>
            <w:div w:id="1375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94307">
      <w:bodyDiv w:val="1"/>
      <w:marLeft w:val="0"/>
      <w:marRight w:val="0"/>
      <w:marTop w:val="0"/>
      <w:marBottom w:val="0"/>
      <w:divBdr>
        <w:top w:val="none" w:sz="0" w:space="0" w:color="auto"/>
        <w:left w:val="none" w:sz="0" w:space="0" w:color="auto"/>
        <w:bottom w:val="none" w:sz="0" w:space="0" w:color="auto"/>
        <w:right w:val="none" w:sz="0" w:space="0" w:color="auto"/>
      </w:divBdr>
      <w:divsChild>
        <w:div w:id="72630619">
          <w:marLeft w:val="0"/>
          <w:marRight w:val="0"/>
          <w:marTop w:val="0"/>
          <w:marBottom w:val="0"/>
          <w:divBdr>
            <w:top w:val="none" w:sz="0" w:space="0" w:color="auto"/>
            <w:left w:val="none" w:sz="0" w:space="0" w:color="auto"/>
            <w:bottom w:val="none" w:sz="0" w:space="0" w:color="auto"/>
            <w:right w:val="none" w:sz="0" w:space="0" w:color="auto"/>
          </w:divBdr>
          <w:divsChild>
            <w:div w:id="67844273">
              <w:marLeft w:val="0"/>
              <w:marRight w:val="0"/>
              <w:marTop w:val="0"/>
              <w:marBottom w:val="0"/>
              <w:divBdr>
                <w:top w:val="none" w:sz="0" w:space="0" w:color="auto"/>
                <w:left w:val="none" w:sz="0" w:space="0" w:color="auto"/>
                <w:bottom w:val="none" w:sz="0" w:space="0" w:color="auto"/>
                <w:right w:val="none" w:sz="0" w:space="0" w:color="auto"/>
              </w:divBdr>
            </w:div>
            <w:div w:id="159589488">
              <w:marLeft w:val="0"/>
              <w:marRight w:val="0"/>
              <w:marTop w:val="0"/>
              <w:marBottom w:val="0"/>
              <w:divBdr>
                <w:top w:val="none" w:sz="0" w:space="0" w:color="auto"/>
                <w:left w:val="none" w:sz="0" w:space="0" w:color="auto"/>
                <w:bottom w:val="none" w:sz="0" w:space="0" w:color="auto"/>
                <w:right w:val="none" w:sz="0" w:space="0" w:color="auto"/>
              </w:divBdr>
            </w:div>
            <w:div w:id="2076198185">
              <w:marLeft w:val="0"/>
              <w:marRight w:val="0"/>
              <w:marTop w:val="0"/>
              <w:marBottom w:val="0"/>
              <w:divBdr>
                <w:top w:val="none" w:sz="0" w:space="0" w:color="auto"/>
                <w:left w:val="none" w:sz="0" w:space="0" w:color="auto"/>
                <w:bottom w:val="none" w:sz="0" w:space="0" w:color="auto"/>
                <w:right w:val="none" w:sz="0" w:space="0" w:color="auto"/>
              </w:divBdr>
            </w:div>
            <w:div w:id="1271157049">
              <w:marLeft w:val="0"/>
              <w:marRight w:val="0"/>
              <w:marTop w:val="0"/>
              <w:marBottom w:val="0"/>
              <w:divBdr>
                <w:top w:val="none" w:sz="0" w:space="0" w:color="auto"/>
                <w:left w:val="none" w:sz="0" w:space="0" w:color="auto"/>
                <w:bottom w:val="none" w:sz="0" w:space="0" w:color="auto"/>
                <w:right w:val="none" w:sz="0" w:space="0" w:color="auto"/>
              </w:divBdr>
            </w:div>
            <w:div w:id="44612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6448">
      <w:bodyDiv w:val="1"/>
      <w:marLeft w:val="0"/>
      <w:marRight w:val="0"/>
      <w:marTop w:val="0"/>
      <w:marBottom w:val="0"/>
      <w:divBdr>
        <w:top w:val="none" w:sz="0" w:space="0" w:color="auto"/>
        <w:left w:val="none" w:sz="0" w:space="0" w:color="auto"/>
        <w:bottom w:val="none" w:sz="0" w:space="0" w:color="auto"/>
        <w:right w:val="none" w:sz="0" w:space="0" w:color="auto"/>
      </w:divBdr>
      <w:divsChild>
        <w:div w:id="1129667209">
          <w:marLeft w:val="0"/>
          <w:marRight w:val="0"/>
          <w:marTop w:val="0"/>
          <w:marBottom w:val="0"/>
          <w:divBdr>
            <w:top w:val="none" w:sz="0" w:space="0" w:color="auto"/>
            <w:left w:val="none" w:sz="0" w:space="0" w:color="auto"/>
            <w:bottom w:val="none" w:sz="0" w:space="0" w:color="auto"/>
            <w:right w:val="none" w:sz="0" w:space="0" w:color="auto"/>
          </w:divBdr>
          <w:divsChild>
            <w:div w:id="61613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2750">
      <w:bodyDiv w:val="1"/>
      <w:marLeft w:val="0"/>
      <w:marRight w:val="0"/>
      <w:marTop w:val="0"/>
      <w:marBottom w:val="0"/>
      <w:divBdr>
        <w:top w:val="none" w:sz="0" w:space="0" w:color="auto"/>
        <w:left w:val="none" w:sz="0" w:space="0" w:color="auto"/>
        <w:bottom w:val="none" w:sz="0" w:space="0" w:color="auto"/>
        <w:right w:val="none" w:sz="0" w:space="0" w:color="auto"/>
      </w:divBdr>
      <w:divsChild>
        <w:div w:id="1214852970">
          <w:marLeft w:val="0"/>
          <w:marRight w:val="0"/>
          <w:marTop w:val="0"/>
          <w:marBottom w:val="0"/>
          <w:divBdr>
            <w:top w:val="none" w:sz="0" w:space="0" w:color="auto"/>
            <w:left w:val="none" w:sz="0" w:space="0" w:color="auto"/>
            <w:bottom w:val="none" w:sz="0" w:space="0" w:color="auto"/>
            <w:right w:val="none" w:sz="0" w:space="0" w:color="auto"/>
          </w:divBdr>
          <w:divsChild>
            <w:div w:id="1961841070">
              <w:marLeft w:val="0"/>
              <w:marRight w:val="0"/>
              <w:marTop w:val="0"/>
              <w:marBottom w:val="0"/>
              <w:divBdr>
                <w:top w:val="none" w:sz="0" w:space="0" w:color="auto"/>
                <w:left w:val="none" w:sz="0" w:space="0" w:color="auto"/>
                <w:bottom w:val="none" w:sz="0" w:space="0" w:color="auto"/>
                <w:right w:val="none" w:sz="0" w:space="0" w:color="auto"/>
              </w:divBdr>
            </w:div>
            <w:div w:id="508062772">
              <w:marLeft w:val="0"/>
              <w:marRight w:val="0"/>
              <w:marTop w:val="0"/>
              <w:marBottom w:val="0"/>
              <w:divBdr>
                <w:top w:val="none" w:sz="0" w:space="0" w:color="auto"/>
                <w:left w:val="none" w:sz="0" w:space="0" w:color="auto"/>
                <w:bottom w:val="none" w:sz="0" w:space="0" w:color="auto"/>
                <w:right w:val="none" w:sz="0" w:space="0" w:color="auto"/>
              </w:divBdr>
            </w:div>
            <w:div w:id="52691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mailto:recipedium@gmail.com" TargetMode="External"/><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mailto:recipedium@gmail.com" TargetMode="External"/><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microsoft.com/office/2011/relationships/people" Target="people.xm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mailto:recipedium@gmail.co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glossaryDocument" Target="glossary/document.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sv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mailto:recipedium@gmail.com"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A92B386B732418E8E8603A882B2D777"/>
        <w:category>
          <w:name w:val="General"/>
          <w:gallery w:val="placeholder"/>
        </w:category>
        <w:types>
          <w:type w:val="bbPlcHdr"/>
        </w:types>
        <w:behaviors>
          <w:behavior w:val="content"/>
        </w:behaviors>
        <w:guid w:val="{A29D051A-ACD7-495B-A68C-D712880D1D0C}"/>
      </w:docPartPr>
      <w:docPartBody>
        <w:p w:rsidR="004E55CA" w:rsidRDefault="00AA2840" w:rsidP="00AA2840">
          <w:pPr>
            <w:pStyle w:val="EA92B386B732418E8E8603A882B2D777"/>
          </w:pPr>
          <w:r>
            <w:rPr>
              <w:caps/>
              <w:color w:val="FFFFFF" w:themeColor="background1"/>
              <w:sz w:val="18"/>
              <w:szCs w:val="18"/>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840"/>
    <w:rsid w:val="000274EB"/>
    <w:rsid w:val="000D1ACA"/>
    <w:rsid w:val="002065D9"/>
    <w:rsid w:val="002714D2"/>
    <w:rsid w:val="002C2DC4"/>
    <w:rsid w:val="00322AEE"/>
    <w:rsid w:val="003B1A23"/>
    <w:rsid w:val="003C134D"/>
    <w:rsid w:val="003C6211"/>
    <w:rsid w:val="003D5270"/>
    <w:rsid w:val="004256CF"/>
    <w:rsid w:val="00431CF6"/>
    <w:rsid w:val="004E55CA"/>
    <w:rsid w:val="0052202A"/>
    <w:rsid w:val="0053411E"/>
    <w:rsid w:val="0056558A"/>
    <w:rsid w:val="005A471F"/>
    <w:rsid w:val="00602898"/>
    <w:rsid w:val="00626491"/>
    <w:rsid w:val="00663CEF"/>
    <w:rsid w:val="00705D54"/>
    <w:rsid w:val="00761AB2"/>
    <w:rsid w:val="00840BB5"/>
    <w:rsid w:val="008F1482"/>
    <w:rsid w:val="008F3D6D"/>
    <w:rsid w:val="00942B88"/>
    <w:rsid w:val="00975D78"/>
    <w:rsid w:val="009E4EB8"/>
    <w:rsid w:val="00A61F51"/>
    <w:rsid w:val="00AA2840"/>
    <w:rsid w:val="00AD62E1"/>
    <w:rsid w:val="00B1378C"/>
    <w:rsid w:val="00B332DA"/>
    <w:rsid w:val="00B51CC4"/>
    <w:rsid w:val="00B75B1B"/>
    <w:rsid w:val="00C7628A"/>
    <w:rsid w:val="00DC197F"/>
    <w:rsid w:val="00E148BD"/>
    <w:rsid w:val="00E634E5"/>
    <w:rsid w:val="00EA1687"/>
    <w:rsid w:val="00ED47DA"/>
    <w:rsid w:val="00ED6946"/>
    <w:rsid w:val="00EE76D6"/>
    <w:rsid w:val="00F57404"/>
    <w:rsid w:val="00FD0C92"/>
    <w:rsid w:val="00FF1CA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A92B386B732418E8E8603A882B2D777">
    <w:name w:val="EA92B386B732418E8E8603A882B2D777"/>
    <w:rsid w:val="00AA28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FBE72E-3183-4125-9CB6-2B49E1F5B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7892</TotalTime>
  <Pages>42</Pages>
  <Words>6418</Words>
  <Characters>35304</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gUÍA DE ESTILOS</vt:lpstr>
    </vt:vector>
  </TitlesOfParts>
  <Company> </Company>
  <LinksUpToDate>false</LinksUpToDate>
  <CharactersWithSpaces>41639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ESTILOS</dc:title>
  <dc:subject/>
  <dc:creator>recipedium</dc:creator>
  <cp:keywords/>
  <dc:description/>
  <cp:lastModifiedBy>smartinezmadruga.ieslapuebla@gmail.com</cp:lastModifiedBy>
  <cp:revision>53</cp:revision>
  <cp:lastPrinted>2025-06-15T14:10:00Z</cp:lastPrinted>
  <dcterms:created xsi:type="dcterms:W3CDTF">2025-06-03T17:36:00Z</dcterms:created>
  <dcterms:modified xsi:type="dcterms:W3CDTF">2025-06-15T14:10:00Z</dcterms:modified>
</cp:coreProperties>
</file>